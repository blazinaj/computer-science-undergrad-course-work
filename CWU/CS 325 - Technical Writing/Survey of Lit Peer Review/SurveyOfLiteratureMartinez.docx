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17EB2A" w14:textId="453A05B1" w:rsidR="003B501B" w:rsidRPr="000860F9" w:rsidRDefault="00DE35BD" w:rsidP="00CB430D">
      <w:pPr>
        <w:spacing w:after="0"/>
        <w:rPr>
          <w:sz w:val="24"/>
          <w:szCs w:val="24"/>
        </w:rPr>
      </w:pPr>
      <w:r w:rsidRPr="000860F9">
        <w:rPr>
          <w:sz w:val="24"/>
          <w:szCs w:val="24"/>
        </w:rPr>
        <w:t>Running head: GPU</w:t>
      </w:r>
      <w:r w:rsidR="00717B5C">
        <w:rPr>
          <w:sz w:val="24"/>
          <w:szCs w:val="24"/>
        </w:rPr>
        <w:fldChar w:fldCharType="begin"/>
      </w:r>
      <w:r w:rsidR="00717B5C">
        <w:instrText xml:space="preserve"> XE "</w:instrText>
      </w:r>
      <w:r w:rsidR="00717B5C" w:rsidRPr="009002E9">
        <w:instrText>GPU</w:instrText>
      </w:r>
      <w:r w:rsidR="00717B5C">
        <w:instrText xml:space="preserve">" </w:instrText>
      </w:r>
      <w:r w:rsidR="00717B5C">
        <w:rPr>
          <w:sz w:val="24"/>
          <w:szCs w:val="24"/>
        </w:rPr>
        <w:fldChar w:fldCharType="end"/>
      </w:r>
      <w:r w:rsidRPr="000860F9">
        <w:rPr>
          <w:sz w:val="24"/>
          <w:szCs w:val="24"/>
        </w:rPr>
        <w:t xml:space="preserve"> APPLICATIONS</w:t>
      </w:r>
    </w:p>
    <w:p w14:paraId="75ADF69D" w14:textId="77777777" w:rsidR="003B501B" w:rsidRPr="00797B9F" w:rsidRDefault="003B501B" w:rsidP="00CB430D">
      <w:pPr>
        <w:spacing w:after="0"/>
      </w:pPr>
    </w:p>
    <w:p w14:paraId="418507BD" w14:textId="77777777" w:rsidR="003B501B" w:rsidRPr="00797B9F" w:rsidRDefault="003B501B" w:rsidP="00CB430D">
      <w:pPr>
        <w:spacing w:after="0"/>
      </w:pPr>
    </w:p>
    <w:p w14:paraId="74BC2C5F" w14:textId="7C3EE08F" w:rsidR="003B501B" w:rsidRDefault="003B501B" w:rsidP="00CB430D">
      <w:pPr>
        <w:spacing w:after="0"/>
      </w:pPr>
    </w:p>
    <w:p w14:paraId="1339BA60" w14:textId="28AFA20F" w:rsidR="00D30209" w:rsidRDefault="00D30209" w:rsidP="00CB430D">
      <w:pPr>
        <w:spacing w:after="0"/>
      </w:pPr>
    </w:p>
    <w:p w14:paraId="74E8E13A" w14:textId="25156EB9" w:rsidR="00D30209" w:rsidRDefault="00D30209" w:rsidP="00CB430D">
      <w:pPr>
        <w:spacing w:after="0"/>
      </w:pPr>
    </w:p>
    <w:p w14:paraId="42458467" w14:textId="77777777" w:rsidR="00D30209" w:rsidRPr="00797B9F" w:rsidRDefault="00D30209" w:rsidP="00CB430D">
      <w:pPr>
        <w:spacing w:after="0"/>
      </w:pPr>
    </w:p>
    <w:p w14:paraId="63052621" w14:textId="77777777" w:rsidR="003B501B" w:rsidRPr="00797B9F" w:rsidRDefault="003B501B" w:rsidP="00CB430D">
      <w:pPr>
        <w:spacing w:after="0"/>
      </w:pPr>
    </w:p>
    <w:p w14:paraId="73ADDDF1" w14:textId="77777777" w:rsidR="003B501B" w:rsidRPr="00797B9F" w:rsidRDefault="003B501B" w:rsidP="00CB430D">
      <w:pPr>
        <w:spacing w:after="0"/>
      </w:pPr>
    </w:p>
    <w:p w14:paraId="198B5D8E" w14:textId="5C324A1A" w:rsidR="003B501B" w:rsidRPr="000860F9" w:rsidRDefault="003B501B" w:rsidP="00CB430D">
      <w:pPr>
        <w:spacing w:after="0"/>
        <w:jc w:val="center"/>
        <w:rPr>
          <w:sz w:val="24"/>
          <w:szCs w:val="24"/>
        </w:rPr>
      </w:pPr>
      <w:r w:rsidRPr="000860F9">
        <w:rPr>
          <w:sz w:val="24"/>
          <w:szCs w:val="24"/>
        </w:rPr>
        <w:t>Interesting Applications of the GPU</w:t>
      </w:r>
      <w:r w:rsidR="00717B5C">
        <w:rPr>
          <w:sz w:val="24"/>
          <w:szCs w:val="24"/>
        </w:rPr>
        <w:fldChar w:fldCharType="begin"/>
      </w:r>
      <w:r w:rsidR="00717B5C">
        <w:instrText xml:space="preserve"> XE "</w:instrText>
      </w:r>
      <w:r w:rsidR="00717B5C" w:rsidRPr="009002E9">
        <w:instrText>GPU</w:instrText>
      </w:r>
      <w:r w:rsidR="00717B5C">
        <w:instrText xml:space="preserve">" </w:instrText>
      </w:r>
      <w:r w:rsidR="00717B5C">
        <w:rPr>
          <w:sz w:val="24"/>
          <w:szCs w:val="24"/>
        </w:rPr>
        <w:fldChar w:fldCharType="end"/>
      </w:r>
    </w:p>
    <w:p w14:paraId="3B07D88C" w14:textId="496D2AF9" w:rsidR="00C8713E" w:rsidRPr="000860F9" w:rsidRDefault="00C8713E" w:rsidP="00CB430D">
      <w:pPr>
        <w:spacing w:after="0"/>
        <w:jc w:val="center"/>
        <w:rPr>
          <w:sz w:val="24"/>
          <w:szCs w:val="24"/>
        </w:rPr>
      </w:pPr>
      <w:r w:rsidRPr="000860F9">
        <w:rPr>
          <w:sz w:val="24"/>
          <w:szCs w:val="24"/>
        </w:rPr>
        <w:t>Central Washington University</w:t>
      </w:r>
    </w:p>
    <w:p w14:paraId="508F2CF1" w14:textId="72A052ED" w:rsidR="00DE35BD" w:rsidRPr="000860F9" w:rsidRDefault="00C8713E" w:rsidP="00CB430D">
      <w:pPr>
        <w:spacing w:after="0"/>
        <w:jc w:val="center"/>
        <w:rPr>
          <w:sz w:val="24"/>
          <w:szCs w:val="24"/>
        </w:rPr>
      </w:pPr>
      <w:r w:rsidRPr="000860F9">
        <w:rPr>
          <w:sz w:val="24"/>
          <w:szCs w:val="24"/>
        </w:rPr>
        <w:t>Joshua.Martinez3@cwu.edu</w:t>
      </w:r>
    </w:p>
    <w:p w14:paraId="30CEA5BB" w14:textId="7995A527" w:rsidR="003B501B" w:rsidRPr="000860F9" w:rsidRDefault="003B501B" w:rsidP="00CB430D">
      <w:pPr>
        <w:spacing w:after="0"/>
        <w:jc w:val="center"/>
        <w:rPr>
          <w:sz w:val="24"/>
          <w:szCs w:val="24"/>
        </w:rPr>
      </w:pPr>
      <w:r w:rsidRPr="000860F9">
        <w:rPr>
          <w:sz w:val="24"/>
          <w:szCs w:val="24"/>
        </w:rPr>
        <w:t>Joshua Martinez</w:t>
      </w:r>
    </w:p>
    <w:p w14:paraId="7A917C4A" w14:textId="36EB5301" w:rsidR="00DE35BD" w:rsidRPr="000860F9" w:rsidRDefault="00DE35BD" w:rsidP="00CB430D">
      <w:pPr>
        <w:spacing w:after="0"/>
        <w:jc w:val="center"/>
        <w:rPr>
          <w:sz w:val="24"/>
          <w:szCs w:val="24"/>
        </w:rPr>
      </w:pPr>
      <w:r w:rsidRPr="000860F9">
        <w:rPr>
          <w:sz w:val="24"/>
          <w:szCs w:val="24"/>
        </w:rPr>
        <w:t>5/2</w:t>
      </w:r>
      <w:r w:rsidR="00C8713E" w:rsidRPr="000860F9">
        <w:rPr>
          <w:sz w:val="24"/>
          <w:szCs w:val="24"/>
        </w:rPr>
        <w:t>4</w:t>
      </w:r>
      <w:r w:rsidRPr="000860F9">
        <w:rPr>
          <w:sz w:val="24"/>
          <w:szCs w:val="24"/>
        </w:rPr>
        <w:t>/2021</w:t>
      </w:r>
    </w:p>
    <w:p w14:paraId="0C424070" w14:textId="6A95E10C" w:rsidR="003B501B" w:rsidRPr="000860F9" w:rsidRDefault="003B501B" w:rsidP="00CB430D">
      <w:pPr>
        <w:spacing w:after="0"/>
        <w:jc w:val="center"/>
        <w:rPr>
          <w:sz w:val="24"/>
          <w:szCs w:val="24"/>
        </w:rPr>
      </w:pPr>
      <w:r w:rsidRPr="000860F9">
        <w:rPr>
          <w:sz w:val="24"/>
          <w:szCs w:val="24"/>
        </w:rPr>
        <w:t>Dr. Salter</w:t>
      </w:r>
    </w:p>
    <w:p w14:paraId="7611F5FC" w14:textId="4F033B6C" w:rsidR="003B501B" w:rsidRPr="000860F9" w:rsidRDefault="003B501B" w:rsidP="00CB430D">
      <w:pPr>
        <w:spacing w:after="0"/>
        <w:jc w:val="center"/>
        <w:rPr>
          <w:sz w:val="24"/>
          <w:szCs w:val="24"/>
        </w:rPr>
      </w:pPr>
      <w:r w:rsidRPr="000860F9">
        <w:rPr>
          <w:sz w:val="24"/>
          <w:szCs w:val="24"/>
        </w:rPr>
        <w:t>CS 325</w:t>
      </w:r>
    </w:p>
    <w:p w14:paraId="4A0B876F" w14:textId="37578810" w:rsidR="003B501B" w:rsidRPr="00797B9F" w:rsidRDefault="003B501B" w:rsidP="00CB430D">
      <w:pPr>
        <w:spacing w:after="0"/>
      </w:pPr>
    </w:p>
    <w:p w14:paraId="340BA661" w14:textId="3DFAA58A" w:rsidR="003B501B" w:rsidRPr="00797B9F" w:rsidRDefault="003B501B" w:rsidP="00CB430D">
      <w:pPr>
        <w:spacing w:after="0"/>
      </w:pPr>
    </w:p>
    <w:p w14:paraId="53AD71DA" w14:textId="3FF5A66A" w:rsidR="003B501B" w:rsidRPr="00797B9F" w:rsidRDefault="003B501B" w:rsidP="00CB430D">
      <w:pPr>
        <w:spacing w:after="0"/>
      </w:pPr>
    </w:p>
    <w:p w14:paraId="4DFE11C4" w14:textId="26FC5D34" w:rsidR="003B501B" w:rsidRPr="00797B9F" w:rsidRDefault="003B501B" w:rsidP="00CB430D">
      <w:pPr>
        <w:spacing w:after="0"/>
      </w:pPr>
    </w:p>
    <w:p w14:paraId="3A9054EE" w14:textId="4E16FB69" w:rsidR="003B501B" w:rsidRPr="00797B9F" w:rsidRDefault="003B501B" w:rsidP="00CB430D">
      <w:pPr>
        <w:spacing w:after="0"/>
      </w:pPr>
    </w:p>
    <w:p w14:paraId="62B7D9E3" w14:textId="422EC523" w:rsidR="003B501B" w:rsidRPr="00797B9F" w:rsidRDefault="003B501B" w:rsidP="00CB430D">
      <w:pPr>
        <w:spacing w:after="0"/>
      </w:pPr>
    </w:p>
    <w:p w14:paraId="75046490" w14:textId="77777777" w:rsidR="00D30209" w:rsidRDefault="00D30209" w:rsidP="00CB430D">
      <w:pPr>
        <w:pStyle w:val="TOCHeading"/>
        <w:rPr>
          <w:rFonts w:ascii="Times New Roman" w:eastAsiaTheme="minorHAnsi" w:hAnsi="Times New Roman" w:cs="Times New Roman"/>
          <w:color w:val="auto"/>
          <w:sz w:val="22"/>
          <w:szCs w:val="22"/>
        </w:rPr>
      </w:pPr>
    </w:p>
    <w:p w14:paraId="1774C1E1" w14:textId="77777777" w:rsidR="00D30209" w:rsidRPr="00D30209" w:rsidRDefault="00D30209" w:rsidP="00D30209"/>
    <w:sdt>
      <w:sdtPr>
        <w:rPr>
          <w:rFonts w:ascii="Times New Roman" w:eastAsiaTheme="minorHAnsi" w:hAnsi="Times New Roman" w:cs="Times New Roman"/>
          <w:color w:val="auto"/>
          <w:sz w:val="22"/>
          <w:szCs w:val="22"/>
        </w:rPr>
        <w:id w:val="670990886"/>
        <w:docPartObj>
          <w:docPartGallery w:val="Table of Contents"/>
          <w:docPartUnique/>
        </w:docPartObj>
      </w:sdtPr>
      <w:sdtEndPr>
        <w:rPr>
          <w:b/>
          <w:bCs/>
          <w:noProof/>
        </w:rPr>
      </w:sdtEndPr>
      <w:sdtContent>
        <w:p w14:paraId="5023026E" w14:textId="776D8D83" w:rsidR="007D3124" w:rsidRPr="007D3124" w:rsidRDefault="007D3124" w:rsidP="00CB430D">
          <w:pPr>
            <w:pStyle w:val="TOCHeading"/>
            <w:rPr>
              <w:rFonts w:ascii="Times New Roman" w:hAnsi="Times New Roman" w:cs="Times New Roman"/>
            </w:rPr>
          </w:pPr>
          <w:r w:rsidRPr="007D3124">
            <w:rPr>
              <w:rFonts w:ascii="Times New Roman" w:hAnsi="Times New Roman" w:cs="Times New Roman"/>
            </w:rPr>
            <w:t>Contents</w:t>
          </w:r>
        </w:p>
        <w:p w14:paraId="132BD0B4" w14:textId="6D19C016" w:rsidR="0007775F" w:rsidRPr="0007775F" w:rsidRDefault="007D3124" w:rsidP="00CB430D">
          <w:pPr>
            <w:pStyle w:val="TOC1"/>
            <w:spacing w:after="0" w:line="240" w:lineRule="auto"/>
            <w:rPr>
              <w:rFonts w:asciiTheme="minorHAnsi" w:eastAsiaTheme="minorEastAsia" w:hAnsiTheme="minorHAnsi" w:cstheme="minorBidi"/>
              <w:sz w:val="20"/>
              <w:szCs w:val="20"/>
            </w:rPr>
          </w:pPr>
          <w:r w:rsidRPr="0007775F">
            <w:rPr>
              <w:sz w:val="20"/>
              <w:szCs w:val="20"/>
            </w:rPr>
            <w:fldChar w:fldCharType="begin"/>
          </w:r>
          <w:r w:rsidRPr="0007775F">
            <w:rPr>
              <w:sz w:val="20"/>
              <w:szCs w:val="20"/>
            </w:rPr>
            <w:instrText xml:space="preserve"> TOC \o "1-3" \h \z \u </w:instrText>
          </w:r>
          <w:r w:rsidRPr="0007775F">
            <w:rPr>
              <w:sz w:val="20"/>
              <w:szCs w:val="20"/>
            </w:rPr>
            <w:fldChar w:fldCharType="separate"/>
          </w:r>
          <w:hyperlink w:anchor="_Toc72798656" w:history="1">
            <w:r w:rsidR="0007775F" w:rsidRPr="0007775F">
              <w:rPr>
                <w:rStyle w:val="Hyperlink"/>
                <w:sz w:val="20"/>
                <w:szCs w:val="20"/>
              </w:rPr>
              <w:t>I-Abstract</w:t>
            </w:r>
            <w:r w:rsidR="0007775F" w:rsidRPr="0007775F">
              <w:rPr>
                <w:webHidden/>
                <w:sz w:val="20"/>
                <w:szCs w:val="20"/>
              </w:rPr>
              <w:tab/>
            </w:r>
            <w:r w:rsidR="0007775F" w:rsidRPr="0007775F">
              <w:rPr>
                <w:webHidden/>
                <w:sz w:val="20"/>
                <w:szCs w:val="20"/>
              </w:rPr>
              <w:fldChar w:fldCharType="begin"/>
            </w:r>
            <w:r w:rsidR="0007775F" w:rsidRPr="0007775F">
              <w:rPr>
                <w:webHidden/>
                <w:sz w:val="20"/>
                <w:szCs w:val="20"/>
              </w:rPr>
              <w:instrText xml:space="preserve"> PAGEREF _Toc72798656 \h </w:instrText>
            </w:r>
            <w:r w:rsidR="0007775F" w:rsidRPr="0007775F">
              <w:rPr>
                <w:webHidden/>
                <w:sz w:val="20"/>
                <w:szCs w:val="20"/>
              </w:rPr>
            </w:r>
            <w:r w:rsidR="0007775F" w:rsidRPr="0007775F">
              <w:rPr>
                <w:webHidden/>
                <w:sz w:val="20"/>
                <w:szCs w:val="20"/>
              </w:rPr>
              <w:fldChar w:fldCharType="separate"/>
            </w:r>
            <w:r w:rsidR="00D30209">
              <w:rPr>
                <w:webHidden/>
                <w:sz w:val="20"/>
                <w:szCs w:val="20"/>
              </w:rPr>
              <w:t>2</w:t>
            </w:r>
            <w:r w:rsidR="0007775F" w:rsidRPr="0007775F">
              <w:rPr>
                <w:webHidden/>
                <w:sz w:val="20"/>
                <w:szCs w:val="20"/>
              </w:rPr>
              <w:fldChar w:fldCharType="end"/>
            </w:r>
          </w:hyperlink>
        </w:p>
        <w:p w14:paraId="12F239CC" w14:textId="46CCB115" w:rsidR="0007775F" w:rsidRPr="0007775F" w:rsidRDefault="00E038F3" w:rsidP="00CB430D">
          <w:pPr>
            <w:pStyle w:val="TOC2"/>
            <w:tabs>
              <w:tab w:val="right" w:leader="dot" w:pos="9350"/>
            </w:tabs>
            <w:spacing w:after="0" w:line="240" w:lineRule="auto"/>
            <w:rPr>
              <w:rFonts w:asciiTheme="minorHAnsi" w:eastAsiaTheme="minorEastAsia" w:hAnsiTheme="minorHAnsi" w:cstheme="minorBidi"/>
              <w:noProof/>
              <w:sz w:val="20"/>
              <w:szCs w:val="20"/>
            </w:rPr>
          </w:pPr>
          <w:hyperlink w:anchor="_Toc72798657" w:history="1">
            <w:r w:rsidR="0007775F" w:rsidRPr="0007775F">
              <w:rPr>
                <w:rStyle w:val="Hyperlink"/>
                <w:noProof/>
                <w:sz w:val="20"/>
                <w:szCs w:val="20"/>
              </w:rPr>
              <w:t>I.1-Key words</w:t>
            </w:r>
            <w:r w:rsidR="0007775F" w:rsidRPr="0007775F">
              <w:rPr>
                <w:noProof/>
                <w:webHidden/>
                <w:sz w:val="20"/>
                <w:szCs w:val="20"/>
              </w:rPr>
              <w:tab/>
            </w:r>
            <w:r w:rsidR="0007775F" w:rsidRPr="0007775F">
              <w:rPr>
                <w:noProof/>
                <w:webHidden/>
                <w:sz w:val="20"/>
                <w:szCs w:val="20"/>
              </w:rPr>
              <w:fldChar w:fldCharType="begin"/>
            </w:r>
            <w:r w:rsidR="0007775F" w:rsidRPr="0007775F">
              <w:rPr>
                <w:noProof/>
                <w:webHidden/>
                <w:sz w:val="20"/>
                <w:szCs w:val="20"/>
              </w:rPr>
              <w:instrText xml:space="preserve"> PAGEREF _Toc72798657 \h </w:instrText>
            </w:r>
            <w:r w:rsidR="0007775F" w:rsidRPr="0007775F">
              <w:rPr>
                <w:noProof/>
                <w:webHidden/>
                <w:sz w:val="20"/>
                <w:szCs w:val="20"/>
              </w:rPr>
            </w:r>
            <w:r w:rsidR="0007775F" w:rsidRPr="0007775F">
              <w:rPr>
                <w:noProof/>
                <w:webHidden/>
                <w:sz w:val="20"/>
                <w:szCs w:val="20"/>
              </w:rPr>
              <w:fldChar w:fldCharType="separate"/>
            </w:r>
            <w:r w:rsidR="00D30209">
              <w:rPr>
                <w:noProof/>
                <w:webHidden/>
                <w:sz w:val="20"/>
                <w:szCs w:val="20"/>
              </w:rPr>
              <w:t>3</w:t>
            </w:r>
            <w:r w:rsidR="0007775F" w:rsidRPr="0007775F">
              <w:rPr>
                <w:noProof/>
                <w:webHidden/>
                <w:sz w:val="20"/>
                <w:szCs w:val="20"/>
              </w:rPr>
              <w:fldChar w:fldCharType="end"/>
            </w:r>
          </w:hyperlink>
        </w:p>
        <w:p w14:paraId="71A0079F" w14:textId="16DB6A5C" w:rsidR="0007775F" w:rsidRPr="0007775F" w:rsidRDefault="00E038F3" w:rsidP="00CB430D">
          <w:pPr>
            <w:pStyle w:val="TOC1"/>
            <w:spacing w:after="0" w:line="240" w:lineRule="auto"/>
            <w:rPr>
              <w:rFonts w:asciiTheme="minorHAnsi" w:eastAsiaTheme="minorEastAsia" w:hAnsiTheme="minorHAnsi" w:cstheme="minorBidi"/>
              <w:sz w:val="20"/>
              <w:szCs w:val="20"/>
            </w:rPr>
          </w:pPr>
          <w:hyperlink w:anchor="_Toc72798658" w:history="1">
            <w:r w:rsidR="0007775F" w:rsidRPr="0007775F">
              <w:rPr>
                <w:rStyle w:val="Hyperlink"/>
                <w:sz w:val="20"/>
                <w:szCs w:val="20"/>
              </w:rPr>
              <w:t>II-Introduction</w:t>
            </w:r>
            <w:r w:rsidR="0007775F" w:rsidRPr="0007775F">
              <w:rPr>
                <w:webHidden/>
                <w:sz w:val="20"/>
                <w:szCs w:val="20"/>
              </w:rPr>
              <w:tab/>
            </w:r>
            <w:r w:rsidR="0007775F" w:rsidRPr="0007775F">
              <w:rPr>
                <w:webHidden/>
                <w:sz w:val="20"/>
                <w:szCs w:val="20"/>
              </w:rPr>
              <w:fldChar w:fldCharType="begin"/>
            </w:r>
            <w:r w:rsidR="0007775F" w:rsidRPr="0007775F">
              <w:rPr>
                <w:webHidden/>
                <w:sz w:val="20"/>
                <w:szCs w:val="20"/>
              </w:rPr>
              <w:instrText xml:space="preserve"> PAGEREF _Toc72798658 \h </w:instrText>
            </w:r>
            <w:r w:rsidR="0007775F" w:rsidRPr="0007775F">
              <w:rPr>
                <w:webHidden/>
                <w:sz w:val="20"/>
                <w:szCs w:val="20"/>
              </w:rPr>
            </w:r>
            <w:r w:rsidR="0007775F" w:rsidRPr="0007775F">
              <w:rPr>
                <w:webHidden/>
                <w:sz w:val="20"/>
                <w:szCs w:val="20"/>
              </w:rPr>
              <w:fldChar w:fldCharType="separate"/>
            </w:r>
            <w:r w:rsidR="00D30209">
              <w:rPr>
                <w:webHidden/>
                <w:sz w:val="20"/>
                <w:szCs w:val="20"/>
              </w:rPr>
              <w:t>3</w:t>
            </w:r>
            <w:r w:rsidR="0007775F" w:rsidRPr="0007775F">
              <w:rPr>
                <w:webHidden/>
                <w:sz w:val="20"/>
                <w:szCs w:val="20"/>
              </w:rPr>
              <w:fldChar w:fldCharType="end"/>
            </w:r>
          </w:hyperlink>
        </w:p>
        <w:p w14:paraId="235147AA" w14:textId="698D5A67" w:rsidR="0007775F" w:rsidRPr="0007775F" w:rsidRDefault="00E038F3" w:rsidP="00CB430D">
          <w:pPr>
            <w:pStyle w:val="TOC1"/>
            <w:spacing w:after="0" w:line="240" w:lineRule="auto"/>
            <w:rPr>
              <w:rFonts w:asciiTheme="minorHAnsi" w:eastAsiaTheme="minorEastAsia" w:hAnsiTheme="minorHAnsi" w:cstheme="minorBidi"/>
              <w:sz w:val="20"/>
              <w:szCs w:val="20"/>
            </w:rPr>
          </w:pPr>
          <w:hyperlink w:anchor="_Toc72798659" w:history="1">
            <w:r w:rsidR="0007775F" w:rsidRPr="0007775F">
              <w:rPr>
                <w:rStyle w:val="Hyperlink"/>
                <w:sz w:val="20"/>
                <w:szCs w:val="20"/>
              </w:rPr>
              <w:t>III-Narrative:</w:t>
            </w:r>
            <w:r w:rsidR="0007775F" w:rsidRPr="0007775F">
              <w:rPr>
                <w:webHidden/>
                <w:sz w:val="20"/>
                <w:szCs w:val="20"/>
              </w:rPr>
              <w:tab/>
            </w:r>
            <w:r w:rsidR="0007775F" w:rsidRPr="0007775F">
              <w:rPr>
                <w:webHidden/>
                <w:sz w:val="20"/>
                <w:szCs w:val="20"/>
              </w:rPr>
              <w:fldChar w:fldCharType="begin"/>
            </w:r>
            <w:r w:rsidR="0007775F" w:rsidRPr="0007775F">
              <w:rPr>
                <w:webHidden/>
                <w:sz w:val="20"/>
                <w:szCs w:val="20"/>
              </w:rPr>
              <w:instrText xml:space="preserve"> PAGEREF _Toc72798659 \h </w:instrText>
            </w:r>
            <w:r w:rsidR="0007775F" w:rsidRPr="0007775F">
              <w:rPr>
                <w:webHidden/>
                <w:sz w:val="20"/>
                <w:szCs w:val="20"/>
              </w:rPr>
            </w:r>
            <w:r w:rsidR="0007775F" w:rsidRPr="0007775F">
              <w:rPr>
                <w:webHidden/>
                <w:sz w:val="20"/>
                <w:szCs w:val="20"/>
              </w:rPr>
              <w:fldChar w:fldCharType="separate"/>
            </w:r>
            <w:r w:rsidR="00D30209">
              <w:rPr>
                <w:webHidden/>
                <w:sz w:val="20"/>
                <w:szCs w:val="20"/>
              </w:rPr>
              <w:t>3</w:t>
            </w:r>
            <w:r w:rsidR="0007775F" w:rsidRPr="0007775F">
              <w:rPr>
                <w:webHidden/>
                <w:sz w:val="20"/>
                <w:szCs w:val="20"/>
              </w:rPr>
              <w:fldChar w:fldCharType="end"/>
            </w:r>
          </w:hyperlink>
        </w:p>
        <w:p w14:paraId="003703A0" w14:textId="1CA5088C" w:rsidR="0007775F" w:rsidRPr="0007775F" w:rsidRDefault="00E038F3" w:rsidP="00CB430D">
          <w:pPr>
            <w:pStyle w:val="TOC2"/>
            <w:tabs>
              <w:tab w:val="right" w:leader="dot" w:pos="9350"/>
            </w:tabs>
            <w:spacing w:after="0" w:line="240" w:lineRule="auto"/>
            <w:rPr>
              <w:rFonts w:asciiTheme="minorHAnsi" w:eastAsiaTheme="minorEastAsia" w:hAnsiTheme="minorHAnsi" w:cstheme="minorBidi"/>
              <w:noProof/>
              <w:sz w:val="20"/>
              <w:szCs w:val="20"/>
            </w:rPr>
          </w:pPr>
          <w:hyperlink w:anchor="_Toc72798660" w:history="1">
            <w:r w:rsidR="0007775F" w:rsidRPr="0007775F">
              <w:rPr>
                <w:rStyle w:val="Hyperlink"/>
                <w:noProof/>
                <w:sz w:val="20"/>
                <w:szCs w:val="20"/>
              </w:rPr>
              <w:t>III.1-GPU</w:t>
            </w:r>
            <w:r w:rsidR="00717B5C">
              <w:rPr>
                <w:rStyle w:val="Hyperlink"/>
                <w:noProof/>
                <w:sz w:val="20"/>
                <w:szCs w:val="20"/>
              </w:rPr>
              <w:fldChar w:fldCharType="begin"/>
            </w:r>
            <w:r w:rsidR="00717B5C">
              <w:rPr>
                <w:noProof/>
              </w:rPr>
              <w:instrText xml:space="preserve"> XE "</w:instrText>
            </w:r>
            <w:r w:rsidR="00717B5C" w:rsidRPr="009002E9">
              <w:rPr>
                <w:noProof/>
              </w:rPr>
              <w:instrText>GPU</w:instrText>
            </w:r>
            <w:r w:rsidR="00717B5C">
              <w:rPr>
                <w:noProof/>
              </w:rPr>
              <w:instrText xml:space="preserve">" </w:instrText>
            </w:r>
            <w:r w:rsidR="00717B5C">
              <w:rPr>
                <w:rStyle w:val="Hyperlink"/>
                <w:noProof/>
                <w:sz w:val="20"/>
                <w:szCs w:val="20"/>
              </w:rPr>
              <w:fldChar w:fldCharType="end"/>
            </w:r>
            <w:r w:rsidR="0007775F" w:rsidRPr="0007775F">
              <w:rPr>
                <w:rStyle w:val="Hyperlink"/>
                <w:noProof/>
                <w:sz w:val="20"/>
                <w:szCs w:val="20"/>
              </w:rPr>
              <w:t xml:space="preserve"> vs CPU</w:t>
            </w:r>
            <w:r w:rsidR="00717B5C">
              <w:rPr>
                <w:rStyle w:val="Hyperlink"/>
                <w:noProof/>
                <w:sz w:val="20"/>
                <w:szCs w:val="20"/>
              </w:rPr>
              <w:fldChar w:fldCharType="begin"/>
            </w:r>
            <w:r w:rsidR="00717B5C">
              <w:rPr>
                <w:noProof/>
              </w:rPr>
              <w:instrText xml:space="preserve"> XE "</w:instrText>
            </w:r>
            <w:r w:rsidR="00717B5C" w:rsidRPr="00B06950">
              <w:rPr>
                <w:noProof/>
              </w:rPr>
              <w:instrText>CPU</w:instrText>
            </w:r>
            <w:r w:rsidR="00717B5C">
              <w:rPr>
                <w:noProof/>
              </w:rPr>
              <w:instrText xml:space="preserve">" </w:instrText>
            </w:r>
            <w:r w:rsidR="00717B5C">
              <w:rPr>
                <w:rStyle w:val="Hyperlink"/>
                <w:noProof/>
                <w:sz w:val="20"/>
                <w:szCs w:val="20"/>
              </w:rPr>
              <w:fldChar w:fldCharType="end"/>
            </w:r>
            <w:r w:rsidR="0007775F" w:rsidRPr="0007775F">
              <w:rPr>
                <w:noProof/>
                <w:webHidden/>
                <w:sz w:val="20"/>
                <w:szCs w:val="20"/>
              </w:rPr>
              <w:tab/>
            </w:r>
            <w:r w:rsidR="0007775F" w:rsidRPr="0007775F">
              <w:rPr>
                <w:noProof/>
                <w:webHidden/>
                <w:sz w:val="20"/>
                <w:szCs w:val="20"/>
              </w:rPr>
              <w:fldChar w:fldCharType="begin"/>
            </w:r>
            <w:r w:rsidR="0007775F" w:rsidRPr="0007775F">
              <w:rPr>
                <w:noProof/>
                <w:webHidden/>
                <w:sz w:val="20"/>
                <w:szCs w:val="20"/>
              </w:rPr>
              <w:instrText xml:space="preserve"> PAGEREF _Toc72798660 \h </w:instrText>
            </w:r>
            <w:r w:rsidR="0007775F" w:rsidRPr="0007775F">
              <w:rPr>
                <w:noProof/>
                <w:webHidden/>
                <w:sz w:val="20"/>
                <w:szCs w:val="20"/>
              </w:rPr>
            </w:r>
            <w:r w:rsidR="0007775F" w:rsidRPr="0007775F">
              <w:rPr>
                <w:noProof/>
                <w:webHidden/>
                <w:sz w:val="20"/>
                <w:szCs w:val="20"/>
              </w:rPr>
              <w:fldChar w:fldCharType="separate"/>
            </w:r>
            <w:r w:rsidR="00D30209">
              <w:rPr>
                <w:noProof/>
                <w:webHidden/>
                <w:sz w:val="20"/>
                <w:szCs w:val="20"/>
              </w:rPr>
              <w:t>4</w:t>
            </w:r>
            <w:r w:rsidR="0007775F" w:rsidRPr="0007775F">
              <w:rPr>
                <w:noProof/>
                <w:webHidden/>
                <w:sz w:val="20"/>
                <w:szCs w:val="20"/>
              </w:rPr>
              <w:fldChar w:fldCharType="end"/>
            </w:r>
          </w:hyperlink>
        </w:p>
        <w:p w14:paraId="5992D3CF" w14:textId="558EA82A" w:rsidR="0007775F" w:rsidRPr="0007775F" w:rsidRDefault="00E038F3" w:rsidP="00CB430D">
          <w:pPr>
            <w:pStyle w:val="TOC2"/>
            <w:tabs>
              <w:tab w:val="right" w:leader="dot" w:pos="9350"/>
            </w:tabs>
            <w:spacing w:after="0" w:line="240" w:lineRule="auto"/>
            <w:rPr>
              <w:rFonts w:asciiTheme="minorHAnsi" w:eastAsiaTheme="minorEastAsia" w:hAnsiTheme="minorHAnsi" w:cstheme="minorBidi"/>
              <w:noProof/>
              <w:sz w:val="20"/>
              <w:szCs w:val="20"/>
            </w:rPr>
          </w:pPr>
          <w:hyperlink w:anchor="_Toc72798661" w:history="1">
            <w:r w:rsidR="0007775F" w:rsidRPr="0007775F">
              <w:rPr>
                <w:rStyle w:val="Hyperlink"/>
                <w:noProof/>
                <w:sz w:val="20"/>
                <w:szCs w:val="20"/>
              </w:rPr>
              <w:t>III.2-Graphical</w:t>
            </w:r>
            <w:r w:rsidR="00717B5C">
              <w:rPr>
                <w:rStyle w:val="Hyperlink"/>
                <w:noProof/>
                <w:sz w:val="20"/>
                <w:szCs w:val="20"/>
              </w:rPr>
              <w:fldChar w:fldCharType="begin"/>
            </w:r>
            <w:r w:rsidR="00717B5C">
              <w:rPr>
                <w:noProof/>
              </w:rPr>
              <w:instrText xml:space="preserve"> XE "</w:instrText>
            </w:r>
            <w:r w:rsidR="00717B5C" w:rsidRPr="00C900D5">
              <w:rPr>
                <w:noProof/>
              </w:rPr>
              <w:instrText>Graphical</w:instrText>
            </w:r>
            <w:r w:rsidR="00717B5C">
              <w:rPr>
                <w:noProof/>
              </w:rPr>
              <w:instrText xml:space="preserve">" </w:instrText>
            </w:r>
            <w:r w:rsidR="00717B5C">
              <w:rPr>
                <w:rStyle w:val="Hyperlink"/>
                <w:noProof/>
                <w:sz w:val="20"/>
                <w:szCs w:val="20"/>
              </w:rPr>
              <w:fldChar w:fldCharType="end"/>
            </w:r>
            <w:r w:rsidR="0007775F" w:rsidRPr="0007775F">
              <w:rPr>
                <w:rStyle w:val="Hyperlink"/>
                <w:noProof/>
                <w:sz w:val="20"/>
                <w:szCs w:val="20"/>
              </w:rPr>
              <w:t xml:space="preserve"> Applications</w:t>
            </w:r>
            <w:r w:rsidR="0007775F" w:rsidRPr="0007775F">
              <w:rPr>
                <w:noProof/>
                <w:webHidden/>
                <w:sz w:val="20"/>
                <w:szCs w:val="20"/>
              </w:rPr>
              <w:tab/>
            </w:r>
            <w:r w:rsidR="0007775F" w:rsidRPr="0007775F">
              <w:rPr>
                <w:noProof/>
                <w:webHidden/>
                <w:sz w:val="20"/>
                <w:szCs w:val="20"/>
              </w:rPr>
              <w:fldChar w:fldCharType="begin"/>
            </w:r>
            <w:r w:rsidR="0007775F" w:rsidRPr="0007775F">
              <w:rPr>
                <w:noProof/>
                <w:webHidden/>
                <w:sz w:val="20"/>
                <w:szCs w:val="20"/>
              </w:rPr>
              <w:instrText xml:space="preserve"> PAGEREF _Toc72798661 \h </w:instrText>
            </w:r>
            <w:r w:rsidR="0007775F" w:rsidRPr="0007775F">
              <w:rPr>
                <w:noProof/>
                <w:webHidden/>
                <w:sz w:val="20"/>
                <w:szCs w:val="20"/>
              </w:rPr>
            </w:r>
            <w:r w:rsidR="0007775F" w:rsidRPr="0007775F">
              <w:rPr>
                <w:noProof/>
                <w:webHidden/>
                <w:sz w:val="20"/>
                <w:szCs w:val="20"/>
              </w:rPr>
              <w:fldChar w:fldCharType="separate"/>
            </w:r>
            <w:r w:rsidR="00D30209">
              <w:rPr>
                <w:noProof/>
                <w:webHidden/>
                <w:sz w:val="20"/>
                <w:szCs w:val="20"/>
              </w:rPr>
              <w:t>5</w:t>
            </w:r>
            <w:r w:rsidR="0007775F" w:rsidRPr="0007775F">
              <w:rPr>
                <w:noProof/>
                <w:webHidden/>
                <w:sz w:val="20"/>
                <w:szCs w:val="20"/>
              </w:rPr>
              <w:fldChar w:fldCharType="end"/>
            </w:r>
          </w:hyperlink>
        </w:p>
        <w:p w14:paraId="70D49F5D" w14:textId="23E609AC" w:rsidR="0007775F" w:rsidRPr="0007775F" w:rsidRDefault="00E038F3" w:rsidP="00CB430D">
          <w:pPr>
            <w:pStyle w:val="TOC3"/>
            <w:tabs>
              <w:tab w:val="right" w:leader="dot" w:pos="9350"/>
            </w:tabs>
            <w:spacing w:after="0" w:line="240" w:lineRule="auto"/>
            <w:rPr>
              <w:rFonts w:asciiTheme="minorHAnsi" w:eastAsiaTheme="minorEastAsia" w:hAnsiTheme="minorHAnsi" w:cstheme="minorBidi"/>
              <w:noProof/>
              <w:sz w:val="20"/>
              <w:szCs w:val="20"/>
            </w:rPr>
          </w:pPr>
          <w:hyperlink w:anchor="_Toc72798662" w:history="1">
            <w:r w:rsidR="0007775F" w:rsidRPr="0007775F">
              <w:rPr>
                <w:rStyle w:val="Hyperlink"/>
                <w:noProof/>
                <w:sz w:val="20"/>
                <w:szCs w:val="20"/>
              </w:rPr>
              <w:t>III.2.A-shaders</w:t>
            </w:r>
            <w:r w:rsidR="00717B5C">
              <w:rPr>
                <w:rStyle w:val="Hyperlink"/>
                <w:noProof/>
                <w:sz w:val="20"/>
                <w:szCs w:val="20"/>
              </w:rPr>
              <w:fldChar w:fldCharType="begin"/>
            </w:r>
            <w:r w:rsidR="00717B5C">
              <w:rPr>
                <w:noProof/>
              </w:rPr>
              <w:instrText xml:space="preserve"> XE "</w:instrText>
            </w:r>
            <w:r w:rsidR="00717B5C" w:rsidRPr="00986BD3">
              <w:rPr>
                <w:noProof/>
              </w:rPr>
              <w:instrText>shaders</w:instrText>
            </w:r>
            <w:r w:rsidR="00717B5C">
              <w:rPr>
                <w:noProof/>
              </w:rPr>
              <w:instrText xml:space="preserve">" </w:instrText>
            </w:r>
            <w:r w:rsidR="00717B5C">
              <w:rPr>
                <w:rStyle w:val="Hyperlink"/>
                <w:noProof/>
                <w:sz w:val="20"/>
                <w:szCs w:val="20"/>
              </w:rPr>
              <w:fldChar w:fldCharType="end"/>
            </w:r>
            <w:r w:rsidR="0007775F" w:rsidRPr="0007775F">
              <w:rPr>
                <w:noProof/>
                <w:webHidden/>
                <w:sz w:val="20"/>
                <w:szCs w:val="20"/>
              </w:rPr>
              <w:tab/>
            </w:r>
            <w:r w:rsidR="0007775F" w:rsidRPr="0007775F">
              <w:rPr>
                <w:noProof/>
                <w:webHidden/>
                <w:sz w:val="20"/>
                <w:szCs w:val="20"/>
              </w:rPr>
              <w:fldChar w:fldCharType="begin"/>
            </w:r>
            <w:r w:rsidR="0007775F" w:rsidRPr="0007775F">
              <w:rPr>
                <w:noProof/>
                <w:webHidden/>
                <w:sz w:val="20"/>
                <w:szCs w:val="20"/>
              </w:rPr>
              <w:instrText xml:space="preserve"> PAGEREF _Toc72798662 \h </w:instrText>
            </w:r>
            <w:r w:rsidR="0007775F" w:rsidRPr="0007775F">
              <w:rPr>
                <w:noProof/>
                <w:webHidden/>
                <w:sz w:val="20"/>
                <w:szCs w:val="20"/>
              </w:rPr>
            </w:r>
            <w:r w:rsidR="0007775F" w:rsidRPr="0007775F">
              <w:rPr>
                <w:noProof/>
                <w:webHidden/>
                <w:sz w:val="20"/>
                <w:szCs w:val="20"/>
              </w:rPr>
              <w:fldChar w:fldCharType="separate"/>
            </w:r>
            <w:r w:rsidR="00D30209">
              <w:rPr>
                <w:noProof/>
                <w:webHidden/>
                <w:sz w:val="20"/>
                <w:szCs w:val="20"/>
              </w:rPr>
              <w:t>5</w:t>
            </w:r>
            <w:r w:rsidR="0007775F" w:rsidRPr="0007775F">
              <w:rPr>
                <w:noProof/>
                <w:webHidden/>
                <w:sz w:val="20"/>
                <w:szCs w:val="20"/>
              </w:rPr>
              <w:fldChar w:fldCharType="end"/>
            </w:r>
          </w:hyperlink>
        </w:p>
        <w:p w14:paraId="27F2A1FB" w14:textId="69E4C6A9" w:rsidR="0007775F" w:rsidRPr="0007775F" w:rsidRDefault="00E038F3" w:rsidP="00CB430D">
          <w:pPr>
            <w:pStyle w:val="TOC3"/>
            <w:tabs>
              <w:tab w:val="right" w:leader="dot" w:pos="9350"/>
            </w:tabs>
            <w:spacing w:after="0" w:line="240" w:lineRule="auto"/>
            <w:rPr>
              <w:rFonts w:asciiTheme="minorHAnsi" w:eastAsiaTheme="minorEastAsia" w:hAnsiTheme="minorHAnsi" w:cstheme="minorBidi"/>
              <w:noProof/>
              <w:sz w:val="20"/>
              <w:szCs w:val="20"/>
            </w:rPr>
          </w:pPr>
          <w:hyperlink w:anchor="_Toc72798663" w:history="1">
            <w:r w:rsidR="0007775F" w:rsidRPr="0007775F">
              <w:rPr>
                <w:rStyle w:val="Hyperlink"/>
                <w:noProof/>
                <w:sz w:val="20"/>
                <w:szCs w:val="20"/>
              </w:rPr>
              <w:t>III.2.B-Ray tracing</w:t>
            </w:r>
            <w:r w:rsidR="0007775F" w:rsidRPr="0007775F">
              <w:rPr>
                <w:noProof/>
                <w:webHidden/>
                <w:sz w:val="20"/>
                <w:szCs w:val="20"/>
              </w:rPr>
              <w:tab/>
            </w:r>
            <w:r w:rsidR="0007775F" w:rsidRPr="0007775F">
              <w:rPr>
                <w:noProof/>
                <w:webHidden/>
                <w:sz w:val="20"/>
                <w:szCs w:val="20"/>
              </w:rPr>
              <w:fldChar w:fldCharType="begin"/>
            </w:r>
            <w:r w:rsidR="0007775F" w:rsidRPr="0007775F">
              <w:rPr>
                <w:noProof/>
                <w:webHidden/>
                <w:sz w:val="20"/>
                <w:szCs w:val="20"/>
              </w:rPr>
              <w:instrText xml:space="preserve"> PAGEREF _Toc72798663 \h </w:instrText>
            </w:r>
            <w:r w:rsidR="0007775F" w:rsidRPr="0007775F">
              <w:rPr>
                <w:noProof/>
                <w:webHidden/>
                <w:sz w:val="20"/>
                <w:szCs w:val="20"/>
              </w:rPr>
            </w:r>
            <w:r w:rsidR="0007775F" w:rsidRPr="0007775F">
              <w:rPr>
                <w:noProof/>
                <w:webHidden/>
                <w:sz w:val="20"/>
                <w:szCs w:val="20"/>
              </w:rPr>
              <w:fldChar w:fldCharType="separate"/>
            </w:r>
            <w:r w:rsidR="00D30209">
              <w:rPr>
                <w:noProof/>
                <w:webHidden/>
                <w:sz w:val="20"/>
                <w:szCs w:val="20"/>
              </w:rPr>
              <w:t>7</w:t>
            </w:r>
            <w:r w:rsidR="0007775F" w:rsidRPr="0007775F">
              <w:rPr>
                <w:noProof/>
                <w:webHidden/>
                <w:sz w:val="20"/>
                <w:szCs w:val="20"/>
              </w:rPr>
              <w:fldChar w:fldCharType="end"/>
            </w:r>
          </w:hyperlink>
        </w:p>
        <w:p w14:paraId="223CE2F1" w14:textId="6BBF6CCE" w:rsidR="0007775F" w:rsidRPr="0007775F" w:rsidRDefault="00E038F3" w:rsidP="00CB430D">
          <w:pPr>
            <w:pStyle w:val="TOC3"/>
            <w:tabs>
              <w:tab w:val="right" w:leader="dot" w:pos="9350"/>
            </w:tabs>
            <w:spacing w:after="0" w:line="240" w:lineRule="auto"/>
            <w:rPr>
              <w:rFonts w:asciiTheme="minorHAnsi" w:eastAsiaTheme="minorEastAsia" w:hAnsiTheme="minorHAnsi" w:cstheme="minorBidi"/>
              <w:noProof/>
              <w:sz w:val="20"/>
              <w:szCs w:val="20"/>
            </w:rPr>
          </w:pPr>
          <w:hyperlink w:anchor="_Toc72798664" w:history="1">
            <w:r w:rsidR="0007775F" w:rsidRPr="0007775F">
              <w:rPr>
                <w:rStyle w:val="Hyperlink"/>
                <w:noProof/>
                <w:sz w:val="20"/>
                <w:szCs w:val="20"/>
              </w:rPr>
              <w:t>III.2.C-Video filtering</w:t>
            </w:r>
            <w:r w:rsidR="0007775F" w:rsidRPr="0007775F">
              <w:rPr>
                <w:noProof/>
                <w:webHidden/>
                <w:sz w:val="20"/>
                <w:szCs w:val="20"/>
              </w:rPr>
              <w:tab/>
            </w:r>
            <w:r w:rsidR="0007775F" w:rsidRPr="0007775F">
              <w:rPr>
                <w:noProof/>
                <w:webHidden/>
                <w:sz w:val="20"/>
                <w:szCs w:val="20"/>
              </w:rPr>
              <w:fldChar w:fldCharType="begin"/>
            </w:r>
            <w:r w:rsidR="0007775F" w:rsidRPr="0007775F">
              <w:rPr>
                <w:noProof/>
                <w:webHidden/>
                <w:sz w:val="20"/>
                <w:szCs w:val="20"/>
              </w:rPr>
              <w:instrText xml:space="preserve"> PAGEREF _Toc72798664 \h </w:instrText>
            </w:r>
            <w:r w:rsidR="0007775F" w:rsidRPr="0007775F">
              <w:rPr>
                <w:noProof/>
                <w:webHidden/>
                <w:sz w:val="20"/>
                <w:szCs w:val="20"/>
              </w:rPr>
            </w:r>
            <w:r w:rsidR="0007775F" w:rsidRPr="0007775F">
              <w:rPr>
                <w:noProof/>
                <w:webHidden/>
                <w:sz w:val="20"/>
                <w:szCs w:val="20"/>
              </w:rPr>
              <w:fldChar w:fldCharType="separate"/>
            </w:r>
            <w:r w:rsidR="00D30209">
              <w:rPr>
                <w:noProof/>
                <w:webHidden/>
                <w:sz w:val="20"/>
                <w:szCs w:val="20"/>
              </w:rPr>
              <w:t>6</w:t>
            </w:r>
            <w:r w:rsidR="0007775F" w:rsidRPr="0007775F">
              <w:rPr>
                <w:noProof/>
                <w:webHidden/>
                <w:sz w:val="20"/>
                <w:szCs w:val="20"/>
              </w:rPr>
              <w:fldChar w:fldCharType="end"/>
            </w:r>
          </w:hyperlink>
        </w:p>
        <w:p w14:paraId="14DAF957" w14:textId="7B9EF1B5" w:rsidR="0007775F" w:rsidRPr="0007775F" w:rsidRDefault="00E038F3" w:rsidP="00CB430D">
          <w:pPr>
            <w:pStyle w:val="TOC3"/>
            <w:tabs>
              <w:tab w:val="right" w:leader="dot" w:pos="9350"/>
            </w:tabs>
            <w:spacing w:after="0" w:line="240" w:lineRule="auto"/>
            <w:rPr>
              <w:rFonts w:asciiTheme="minorHAnsi" w:eastAsiaTheme="minorEastAsia" w:hAnsiTheme="minorHAnsi" w:cstheme="minorBidi"/>
              <w:noProof/>
              <w:sz w:val="20"/>
              <w:szCs w:val="20"/>
            </w:rPr>
          </w:pPr>
          <w:hyperlink w:anchor="_Toc72798665" w:history="1">
            <w:r w:rsidR="0007775F" w:rsidRPr="0007775F">
              <w:rPr>
                <w:rStyle w:val="Hyperlink"/>
                <w:noProof/>
                <w:sz w:val="20"/>
                <w:szCs w:val="20"/>
              </w:rPr>
              <w:t>III.2.D-Fire simulation</w:t>
            </w:r>
            <w:r w:rsidR="0007775F" w:rsidRPr="0007775F">
              <w:rPr>
                <w:noProof/>
                <w:webHidden/>
                <w:sz w:val="20"/>
                <w:szCs w:val="20"/>
              </w:rPr>
              <w:tab/>
            </w:r>
            <w:r w:rsidR="0007775F" w:rsidRPr="0007775F">
              <w:rPr>
                <w:noProof/>
                <w:webHidden/>
                <w:sz w:val="20"/>
                <w:szCs w:val="20"/>
              </w:rPr>
              <w:fldChar w:fldCharType="begin"/>
            </w:r>
            <w:r w:rsidR="0007775F" w:rsidRPr="0007775F">
              <w:rPr>
                <w:noProof/>
                <w:webHidden/>
                <w:sz w:val="20"/>
                <w:szCs w:val="20"/>
              </w:rPr>
              <w:instrText xml:space="preserve"> PAGEREF _Toc72798665 \h </w:instrText>
            </w:r>
            <w:r w:rsidR="0007775F" w:rsidRPr="0007775F">
              <w:rPr>
                <w:noProof/>
                <w:webHidden/>
                <w:sz w:val="20"/>
                <w:szCs w:val="20"/>
              </w:rPr>
            </w:r>
            <w:r w:rsidR="0007775F" w:rsidRPr="0007775F">
              <w:rPr>
                <w:noProof/>
                <w:webHidden/>
                <w:sz w:val="20"/>
                <w:szCs w:val="20"/>
              </w:rPr>
              <w:fldChar w:fldCharType="separate"/>
            </w:r>
            <w:r w:rsidR="00D30209">
              <w:rPr>
                <w:noProof/>
                <w:webHidden/>
                <w:sz w:val="20"/>
                <w:szCs w:val="20"/>
              </w:rPr>
              <w:t>8</w:t>
            </w:r>
            <w:r w:rsidR="0007775F" w:rsidRPr="0007775F">
              <w:rPr>
                <w:noProof/>
                <w:webHidden/>
                <w:sz w:val="20"/>
                <w:szCs w:val="20"/>
              </w:rPr>
              <w:fldChar w:fldCharType="end"/>
            </w:r>
          </w:hyperlink>
        </w:p>
        <w:p w14:paraId="2F9C4484" w14:textId="504F35AB" w:rsidR="0007775F" w:rsidRPr="0007775F" w:rsidRDefault="00E038F3" w:rsidP="00CB430D">
          <w:pPr>
            <w:pStyle w:val="TOC2"/>
            <w:tabs>
              <w:tab w:val="right" w:leader="dot" w:pos="9350"/>
            </w:tabs>
            <w:spacing w:after="0" w:line="240" w:lineRule="auto"/>
            <w:rPr>
              <w:rFonts w:asciiTheme="minorHAnsi" w:eastAsiaTheme="minorEastAsia" w:hAnsiTheme="minorHAnsi" w:cstheme="minorBidi"/>
              <w:noProof/>
              <w:sz w:val="20"/>
              <w:szCs w:val="20"/>
            </w:rPr>
          </w:pPr>
          <w:hyperlink w:anchor="_Toc72798666" w:history="1">
            <w:r w:rsidR="0007775F" w:rsidRPr="0007775F">
              <w:rPr>
                <w:rStyle w:val="Hyperlink"/>
                <w:noProof/>
                <w:sz w:val="20"/>
                <w:szCs w:val="20"/>
              </w:rPr>
              <w:t>III.3-Non-Graphical</w:t>
            </w:r>
            <w:r w:rsidR="00717B5C">
              <w:rPr>
                <w:rStyle w:val="Hyperlink"/>
                <w:noProof/>
                <w:sz w:val="20"/>
                <w:szCs w:val="20"/>
              </w:rPr>
              <w:fldChar w:fldCharType="begin"/>
            </w:r>
            <w:r w:rsidR="00717B5C">
              <w:rPr>
                <w:noProof/>
              </w:rPr>
              <w:instrText xml:space="preserve"> XE "</w:instrText>
            </w:r>
            <w:r w:rsidR="00717B5C" w:rsidRPr="00C900D5">
              <w:rPr>
                <w:noProof/>
              </w:rPr>
              <w:instrText>Graphical</w:instrText>
            </w:r>
            <w:r w:rsidR="00717B5C">
              <w:rPr>
                <w:noProof/>
              </w:rPr>
              <w:instrText xml:space="preserve">" </w:instrText>
            </w:r>
            <w:r w:rsidR="00717B5C">
              <w:rPr>
                <w:rStyle w:val="Hyperlink"/>
                <w:noProof/>
                <w:sz w:val="20"/>
                <w:szCs w:val="20"/>
              </w:rPr>
              <w:fldChar w:fldCharType="end"/>
            </w:r>
            <w:r w:rsidR="0007775F" w:rsidRPr="0007775F">
              <w:rPr>
                <w:rStyle w:val="Hyperlink"/>
                <w:noProof/>
                <w:sz w:val="20"/>
                <w:szCs w:val="20"/>
              </w:rPr>
              <w:t xml:space="preserve"> Applications</w:t>
            </w:r>
            <w:r w:rsidR="0007775F" w:rsidRPr="0007775F">
              <w:rPr>
                <w:noProof/>
                <w:webHidden/>
                <w:sz w:val="20"/>
                <w:szCs w:val="20"/>
              </w:rPr>
              <w:tab/>
            </w:r>
            <w:r w:rsidR="0007775F" w:rsidRPr="0007775F">
              <w:rPr>
                <w:noProof/>
                <w:webHidden/>
                <w:sz w:val="20"/>
                <w:szCs w:val="20"/>
              </w:rPr>
              <w:fldChar w:fldCharType="begin"/>
            </w:r>
            <w:r w:rsidR="0007775F" w:rsidRPr="0007775F">
              <w:rPr>
                <w:noProof/>
                <w:webHidden/>
                <w:sz w:val="20"/>
                <w:szCs w:val="20"/>
              </w:rPr>
              <w:instrText xml:space="preserve"> PAGEREF _Toc72798666 \h </w:instrText>
            </w:r>
            <w:r w:rsidR="0007775F" w:rsidRPr="0007775F">
              <w:rPr>
                <w:noProof/>
                <w:webHidden/>
                <w:sz w:val="20"/>
                <w:szCs w:val="20"/>
              </w:rPr>
            </w:r>
            <w:r w:rsidR="0007775F" w:rsidRPr="0007775F">
              <w:rPr>
                <w:noProof/>
                <w:webHidden/>
                <w:sz w:val="20"/>
                <w:szCs w:val="20"/>
              </w:rPr>
              <w:fldChar w:fldCharType="separate"/>
            </w:r>
            <w:r w:rsidR="00D30209">
              <w:rPr>
                <w:noProof/>
                <w:webHidden/>
                <w:sz w:val="20"/>
                <w:szCs w:val="20"/>
              </w:rPr>
              <w:t>8</w:t>
            </w:r>
            <w:r w:rsidR="0007775F" w:rsidRPr="0007775F">
              <w:rPr>
                <w:noProof/>
                <w:webHidden/>
                <w:sz w:val="20"/>
                <w:szCs w:val="20"/>
              </w:rPr>
              <w:fldChar w:fldCharType="end"/>
            </w:r>
          </w:hyperlink>
        </w:p>
        <w:p w14:paraId="18FD417D" w14:textId="2A91911D" w:rsidR="0007775F" w:rsidRPr="0007775F" w:rsidRDefault="00E038F3" w:rsidP="00CB430D">
          <w:pPr>
            <w:pStyle w:val="TOC3"/>
            <w:tabs>
              <w:tab w:val="right" w:leader="dot" w:pos="9350"/>
            </w:tabs>
            <w:spacing w:after="0" w:line="240" w:lineRule="auto"/>
            <w:rPr>
              <w:rFonts w:asciiTheme="minorHAnsi" w:eastAsiaTheme="minorEastAsia" w:hAnsiTheme="minorHAnsi" w:cstheme="minorBidi"/>
              <w:noProof/>
              <w:sz w:val="20"/>
              <w:szCs w:val="20"/>
            </w:rPr>
          </w:pPr>
          <w:hyperlink w:anchor="_Toc72798667" w:history="1">
            <w:r w:rsidR="0007775F" w:rsidRPr="0007775F">
              <w:rPr>
                <w:rStyle w:val="Hyperlink"/>
                <w:noProof/>
                <w:sz w:val="20"/>
                <w:szCs w:val="20"/>
              </w:rPr>
              <w:t>III.3.A-Compute shaders</w:t>
            </w:r>
            <w:r w:rsidR="00717B5C">
              <w:rPr>
                <w:rStyle w:val="Hyperlink"/>
                <w:noProof/>
                <w:sz w:val="20"/>
                <w:szCs w:val="20"/>
              </w:rPr>
              <w:fldChar w:fldCharType="begin"/>
            </w:r>
            <w:r w:rsidR="00717B5C">
              <w:rPr>
                <w:noProof/>
              </w:rPr>
              <w:instrText xml:space="preserve"> XE "</w:instrText>
            </w:r>
            <w:r w:rsidR="00717B5C" w:rsidRPr="00986BD3">
              <w:rPr>
                <w:noProof/>
              </w:rPr>
              <w:instrText>shaders</w:instrText>
            </w:r>
            <w:r w:rsidR="00717B5C">
              <w:rPr>
                <w:noProof/>
              </w:rPr>
              <w:instrText xml:space="preserve">" </w:instrText>
            </w:r>
            <w:r w:rsidR="00717B5C">
              <w:rPr>
                <w:rStyle w:val="Hyperlink"/>
                <w:noProof/>
                <w:sz w:val="20"/>
                <w:szCs w:val="20"/>
              </w:rPr>
              <w:fldChar w:fldCharType="end"/>
            </w:r>
            <w:r w:rsidR="0007775F" w:rsidRPr="0007775F">
              <w:rPr>
                <w:noProof/>
                <w:webHidden/>
                <w:sz w:val="20"/>
                <w:szCs w:val="20"/>
              </w:rPr>
              <w:tab/>
            </w:r>
            <w:r w:rsidR="0007775F" w:rsidRPr="0007775F">
              <w:rPr>
                <w:noProof/>
                <w:webHidden/>
                <w:sz w:val="20"/>
                <w:szCs w:val="20"/>
              </w:rPr>
              <w:fldChar w:fldCharType="begin"/>
            </w:r>
            <w:r w:rsidR="0007775F" w:rsidRPr="0007775F">
              <w:rPr>
                <w:noProof/>
                <w:webHidden/>
                <w:sz w:val="20"/>
                <w:szCs w:val="20"/>
              </w:rPr>
              <w:instrText xml:space="preserve"> PAGEREF _Toc72798667 \h </w:instrText>
            </w:r>
            <w:r w:rsidR="0007775F" w:rsidRPr="0007775F">
              <w:rPr>
                <w:noProof/>
                <w:webHidden/>
                <w:sz w:val="20"/>
                <w:szCs w:val="20"/>
              </w:rPr>
            </w:r>
            <w:r w:rsidR="0007775F" w:rsidRPr="0007775F">
              <w:rPr>
                <w:noProof/>
                <w:webHidden/>
                <w:sz w:val="20"/>
                <w:szCs w:val="20"/>
              </w:rPr>
              <w:fldChar w:fldCharType="separate"/>
            </w:r>
            <w:r w:rsidR="00D30209">
              <w:rPr>
                <w:noProof/>
                <w:webHidden/>
                <w:sz w:val="20"/>
                <w:szCs w:val="20"/>
              </w:rPr>
              <w:t>8</w:t>
            </w:r>
            <w:r w:rsidR="0007775F" w:rsidRPr="0007775F">
              <w:rPr>
                <w:noProof/>
                <w:webHidden/>
                <w:sz w:val="20"/>
                <w:szCs w:val="20"/>
              </w:rPr>
              <w:fldChar w:fldCharType="end"/>
            </w:r>
          </w:hyperlink>
        </w:p>
        <w:p w14:paraId="46C62177" w14:textId="40C0B7AF" w:rsidR="0007775F" w:rsidRPr="0007775F" w:rsidRDefault="00E038F3" w:rsidP="00CB430D">
          <w:pPr>
            <w:pStyle w:val="TOC3"/>
            <w:tabs>
              <w:tab w:val="right" w:leader="dot" w:pos="9350"/>
            </w:tabs>
            <w:spacing w:after="0" w:line="240" w:lineRule="auto"/>
            <w:rPr>
              <w:rFonts w:asciiTheme="minorHAnsi" w:eastAsiaTheme="minorEastAsia" w:hAnsiTheme="minorHAnsi" w:cstheme="minorBidi"/>
              <w:noProof/>
              <w:sz w:val="20"/>
              <w:szCs w:val="20"/>
            </w:rPr>
          </w:pPr>
          <w:hyperlink w:anchor="_Toc72798668" w:history="1">
            <w:r w:rsidR="0007775F" w:rsidRPr="0007775F">
              <w:rPr>
                <w:rStyle w:val="Hyperlink"/>
                <w:noProof/>
                <w:sz w:val="20"/>
                <w:szCs w:val="20"/>
              </w:rPr>
              <w:t>III.3.B-Fluid Simulation</w:t>
            </w:r>
            <w:r w:rsidR="0007775F" w:rsidRPr="0007775F">
              <w:rPr>
                <w:noProof/>
                <w:webHidden/>
                <w:sz w:val="20"/>
                <w:szCs w:val="20"/>
              </w:rPr>
              <w:tab/>
            </w:r>
            <w:r w:rsidR="0007775F" w:rsidRPr="0007775F">
              <w:rPr>
                <w:noProof/>
                <w:webHidden/>
                <w:sz w:val="20"/>
                <w:szCs w:val="20"/>
              </w:rPr>
              <w:fldChar w:fldCharType="begin"/>
            </w:r>
            <w:r w:rsidR="0007775F" w:rsidRPr="0007775F">
              <w:rPr>
                <w:noProof/>
                <w:webHidden/>
                <w:sz w:val="20"/>
                <w:szCs w:val="20"/>
              </w:rPr>
              <w:instrText xml:space="preserve"> PAGEREF _Toc72798668 \h </w:instrText>
            </w:r>
            <w:r w:rsidR="0007775F" w:rsidRPr="0007775F">
              <w:rPr>
                <w:noProof/>
                <w:webHidden/>
                <w:sz w:val="20"/>
                <w:szCs w:val="20"/>
              </w:rPr>
            </w:r>
            <w:r w:rsidR="0007775F" w:rsidRPr="0007775F">
              <w:rPr>
                <w:noProof/>
                <w:webHidden/>
                <w:sz w:val="20"/>
                <w:szCs w:val="20"/>
              </w:rPr>
              <w:fldChar w:fldCharType="separate"/>
            </w:r>
            <w:r w:rsidR="00D30209">
              <w:rPr>
                <w:noProof/>
                <w:webHidden/>
                <w:sz w:val="20"/>
                <w:szCs w:val="20"/>
              </w:rPr>
              <w:t>9</w:t>
            </w:r>
            <w:r w:rsidR="0007775F" w:rsidRPr="0007775F">
              <w:rPr>
                <w:noProof/>
                <w:webHidden/>
                <w:sz w:val="20"/>
                <w:szCs w:val="20"/>
              </w:rPr>
              <w:fldChar w:fldCharType="end"/>
            </w:r>
          </w:hyperlink>
        </w:p>
        <w:p w14:paraId="39FEAFE4" w14:textId="3F6B8415" w:rsidR="0007775F" w:rsidRPr="0007775F" w:rsidRDefault="00E038F3" w:rsidP="00CB430D">
          <w:pPr>
            <w:pStyle w:val="TOC3"/>
            <w:tabs>
              <w:tab w:val="right" w:leader="dot" w:pos="9350"/>
            </w:tabs>
            <w:spacing w:after="0" w:line="240" w:lineRule="auto"/>
            <w:rPr>
              <w:rFonts w:asciiTheme="minorHAnsi" w:eastAsiaTheme="minorEastAsia" w:hAnsiTheme="minorHAnsi" w:cstheme="minorBidi"/>
              <w:noProof/>
              <w:sz w:val="20"/>
              <w:szCs w:val="20"/>
            </w:rPr>
          </w:pPr>
          <w:hyperlink w:anchor="_Toc72798669" w:history="1">
            <w:r w:rsidR="0007775F" w:rsidRPr="0007775F">
              <w:rPr>
                <w:rStyle w:val="Hyperlink"/>
                <w:noProof/>
                <w:sz w:val="20"/>
                <w:szCs w:val="20"/>
              </w:rPr>
              <w:t>III.3.C-</w:t>
            </w:r>
            <w:r w:rsidR="00D30209">
              <w:rPr>
                <w:rStyle w:val="Hyperlink"/>
                <w:noProof/>
                <w:sz w:val="20"/>
                <w:szCs w:val="20"/>
              </w:rPr>
              <w:t>Visualizing the fourth dimension</w:t>
            </w:r>
            <w:r w:rsidR="0007775F" w:rsidRPr="0007775F">
              <w:rPr>
                <w:noProof/>
                <w:webHidden/>
                <w:sz w:val="20"/>
                <w:szCs w:val="20"/>
              </w:rPr>
              <w:tab/>
            </w:r>
            <w:r w:rsidR="0007775F" w:rsidRPr="0007775F">
              <w:rPr>
                <w:noProof/>
                <w:webHidden/>
                <w:sz w:val="20"/>
                <w:szCs w:val="20"/>
              </w:rPr>
              <w:fldChar w:fldCharType="begin"/>
            </w:r>
            <w:r w:rsidR="0007775F" w:rsidRPr="0007775F">
              <w:rPr>
                <w:noProof/>
                <w:webHidden/>
                <w:sz w:val="20"/>
                <w:szCs w:val="20"/>
              </w:rPr>
              <w:instrText xml:space="preserve"> PAGEREF _Toc72798669 \h </w:instrText>
            </w:r>
            <w:r w:rsidR="0007775F" w:rsidRPr="0007775F">
              <w:rPr>
                <w:noProof/>
                <w:webHidden/>
                <w:sz w:val="20"/>
                <w:szCs w:val="20"/>
              </w:rPr>
            </w:r>
            <w:r w:rsidR="0007775F" w:rsidRPr="0007775F">
              <w:rPr>
                <w:noProof/>
                <w:webHidden/>
                <w:sz w:val="20"/>
                <w:szCs w:val="20"/>
              </w:rPr>
              <w:fldChar w:fldCharType="separate"/>
            </w:r>
            <w:r w:rsidR="00D30209">
              <w:rPr>
                <w:noProof/>
                <w:webHidden/>
                <w:sz w:val="20"/>
                <w:szCs w:val="20"/>
              </w:rPr>
              <w:t>9</w:t>
            </w:r>
            <w:r w:rsidR="0007775F" w:rsidRPr="0007775F">
              <w:rPr>
                <w:noProof/>
                <w:webHidden/>
                <w:sz w:val="20"/>
                <w:szCs w:val="20"/>
              </w:rPr>
              <w:fldChar w:fldCharType="end"/>
            </w:r>
          </w:hyperlink>
        </w:p>
        <w:p w14:paraId="7AAE999D" w14:textId="1673224B" w:rsidR="0007775F" w:rsidRPr="0007775F" w:rsidRDefault="00E038F3" w:rsidP="00CB430D">
          <w:pPr>
            <w:pStyle w:val="TOC3"/>
            <w:tabs>
              <w:tab w:val="right" w:leader="dot" w:pos="9350"/>
            </w:tabs>
            <w:spacing w:after="0" w:line="240" w:lineRule="auto"/>
            <w:rPr>
              <w:rFonts w:asciiTheme="minorHAnsi" w:eastAsiaTheme="minorEastAsia" w:hAnsiTheme="minorHAnsi" w:cstheme="minorBidi"/>
              <w:noProof/>
              <w:sz w:val="20"/>
              <w:szCs w:val="20"/>
            </w:rPr>
          </w:pPr>
          <w:hyperlink w:anchor="_Toc72798670" w:history="1">
            <w:r w:rsidR="0007775F" w:rsidRPr="0007775F">
              <w:rPr>
                <w:rStyle w:val="Hyperlink"/>
                <w:noProof/>
                <w:sz w:val="20"/>
                <w:szCs w:val="20"/>
              </w:rPr>
              <w:t>III.3.D-Mining crypto-currency</w:t>
            </w:r>
            <w:r w:rsidR="0007775F" w:rsidRPr="0007775F">
              <w:rPr>
                <w:noProof/>
                <w:webHidden/>
                <w:sz w:val="20"/>
                <w:szCs w:val="20"/>
              </w:rPr>
              <w:tab/>
            </w:r>
            <w:r w:rsidR="0007775F" w:rsidRPr="0007775F">
              <w:rPr>
                <w:noProof/>
                <w:webHidden/>
                <w:sz w:val="20"/>
                <w:szCs w:val="20"/>
              </w:rPr>
              <w:fldChar w:fldCharType="begin"/>
            </w:r>
            <w:r w:rsidR="0007775F" w:rsidRPr="0007775F">
              <w:rPr>
                <w:noProof/>
                <w:webHidden/>
                <w:sz w:val="20"/>
                <w:szCs w:val="20"/>
              </w:rPr>
              <w:instrText xml:space="preserve"> PAGEREF _Toc72798670 \h </w:instrText>
            </w:r>
            <w:r w:rsidR="0007775F" w:rsidRPr="0007775F">
              <w:rPr>
                <w:noProof/>
                <w:webHidden/>
                <w:sz w:val="20"/>
                <w:szCs w:val="20"/>
              </w:rPr>
            </w:r>
            <w:r w:rsidR="0007775F" w:rsidRPr="0007775F">
              <w:rPr>
                <w:noProof/>
                <w:webHidden/>
                <w:sz w:val="20"/>
                <w:szCs w:val="20"/>
              </w:rPr>
              <w:fldChar w:fldCharType="separate"/>
            </w:r>
            <w:r w:rsidR="00D30209">
              <w:rPr>
                <w:noProof/>
                <w:webHidden/>
                <w:sz w:val="20"/>
                <w:szCs w:val="20"/>
              </w:rPr>
              <w:t>9</w:t>
            </w:r>
            <w:r w:rsidR="0007775F" w:rsidRPr="0007775F">
              <w:rPr>
                <w:noProof/>
                <w:webHidden/>
                <w:sz w:val="20"/>
                <w:szCs w:val="20"/>
              </w:rPr>
              <w:fldChar w:fldCharType="end"/>
            </w:r>
          </w:hyperlink>
        </w:p>
        <w:p w14:paraId="1748096F" w14:textId="7DAA1C02" w:rsidR="0007775F" w:rsidRPr="0007775F" w:rsidRDefault="00E038F3" w:rsidP="00CB430D">
          <w:pPr>
            <w:pStyle w:val="TOC1"/>
            <w:spacing w:after="0" w:line="240" w:lineRule="auto"/>
            <w:rPr>
              <w:rFonts w:asciiTheme="minorHAnsi" w:eastAsiaTheme="minorEastAsia" w:hAnsiTheme="minorHAnsi" w:cstheme="minorBidi"/>
              <w:sz w:val="20"/>
              <w:szCs w:val="20"/>
            </w:rPr>
          </w:pPr>
          <w:hyperlink w:anchor="_Toc72798671" w:history="1">
            <w:r w:rsidR="0007775F" w:rsidRPr="0007775F">
              <w:rPr>
                <w:rStyle w:val="Hyperlink"/>
                <w:sz w:val="20"/>
                <w:szCs w:val="20"/>
              </w:rPr>
              <w:t>IV-Conclusion</w:t>
            </w:r>
            <w:r w:rsidR="0007775F" w:rsidRPr="0007775F">
              <w:rPr>
                <w:webHidden/>
                <w:sz w:val="20"/>
                <w:szCs w:val="20"/>
              </w:rPr>
              <w:tab/>
            </w:r>
            <w:r w:rsidR="0007775F" w:rsidRPr="0007775F">
              <w:rPr>
                <w:webHidden/>
                <w:sz w:val="20"/>
                <w:szCs w:val="20"/>
              </w:rPr>
              <w:fldChar w:fldCharType="begin"/>
            </w:r>
            <w:r w:rsidR="0007775F" w:rsidRPr="0007775F">
              <w:rPr>
                <w:webHidden/>
                <w:sz w:val="20"/>
                <w:szCs w:val="20"/>
              </w:rPr>
              <w:instrText xml:space="preserve"> PAGEREF _Toc72798671 \h </w:instrText>
            </w:r>
            <w:r w:rsidR="0007775F" w:rsidRPr="0007775F">
              <w:rPr>
                <w:webHidden/>
                <w:sz w:val="20"/>
                <w:szCs w:val="20"/>
              </w:rPr>
            </w:r>
            <w:r w:rsidR="0007775F" w:rsidRPr="0007775F">
              <w:rPr>
                <w:webHidden/>
                <w:sz w:val="20"/>
                <w:szCs w:val="20"/>
              </w:rPr>
              <w:fldChar w:fldCharType="separate"/>
            </w:r>
            <w:r w:rsidR="00D30209">
              <w:rPr>
                <w:webHidden/>
                <w:sz w:val="20"/>
                <w:szCs w:val="20"/>
              </w:rPr>
              <w:t>9</w:t>
            </w:r>
            <w:r w:rsidR="0007775F" w:rsidRPr="0007775F">
              <w:rPr>
                <w:webHidden/>
                <w:sz w:val="20"/>
                <w:szCs w:val="20"/>
              </w:rPr>
              <w:fldChar w:fldCharType="end"/>
            </w:r>
          </w:hyperlink>
        </w:p>
        <w:p w14:paraId="419EA24B" w14:textId="0AFC917E" w:rsidR="0007775F" w:rsidRPr="0007775F" w:rsidRDefault="00E038F3" w:rsidP="00CB430D">
          <w:pPr>
            <w:pStyle w:val="TOC1"/>
            <w:spacing w:after="0" w:line="240" w:lineRule="auto"/>
            <w:rPr>
              <w:rFonts w:asciiTheme="minorHAnsi" w:eastAsiaTheme="minorEastAsia" w:hAnsiTheme="minorHAnsi" w:cstheme="minorBidi"/>
              <w:sz w:val="20"/>
              <w:szCs w:val="20"/>
            </w:rPr>
          </w:pPr>
          <w:hyperlink w:anchor="_Toc72798672" w:history="1">
            <w:r w:rsidR="0007775F" w:rsidRPr="0007775F">
              <w:rPr>
                <w:rStyle w:val="Hyperlink"/>
                <w:sz w:val="20"/>
                <w:szCs w:val="20"/>
              </w:rPr>
              <w:t>V-References:</w:t>
            </w:r>
            <w:r w:rsidR="0007775F" w:rsidRPr="0007775F">
              <w:rPr>
                <w:webHidden/>
                <w:sz w:val="20"/>
                <w:szCs w:val="20"/>
              </w:rPr>
              <w:tab/>
            </w:r>
            <w:r w:rsidR="0007775F" w:rsidRPr="0007775F">
              <w:rPr>
                <w:webHidden/>
                <w:sz w:val="20"/>
                <w:szCs w:val="20"/>
              </w:rPr>
              <w:fldChar w:fldCharType="begin"/>
            </w:r>
            <w:r w:rsidR="0007775F" w:rsidRPr="0007775F">
              <w:rPr>
                <w:webHidden/>
                <w:sz w:val="20"/>
                <w:szCs w:val="20"/>
              </w:rPr>
              <w:instrText xml:space="preserve"> PAGEREF _Toc72798672 \h </w:instrText>
            </w:r>
            <w:r w:rsidR="0007775F" w:rsidRPr="0007775F">
              <w:rPr>
                <w:webHidden/>
                <w:sz w:val="20"/>
                <w:szCs w:val="20"/>
              </w:rPr>
            </w:r>
            <w:r w:rsidR="0007775F" w:rsidRPr="0007775F">
              <w:rPr>
                <w:webHidden/>
                <w:sz w:val="20"/>
                <w:szCs w:val="20"/>
              </w:rPr>
              <w:fldChar w:fldCharType="separate"/>
            </w:r>
            <w:r w:rsidR="00D30209">
              <w:rPr>
                <w:webHidden/>
                <w:sz w:val="20"/>
                <w:szCs w:val="20"/>
              </w:rPr>
              <w:t>10</w:t>
            </w:r>
            <w:r w:rsidR="0007775F" w:rsidRPr="0007775F">
              <w:rPr>
                <w:webHidden/>
                <w:sz w:val="20"/>
                <w:szCs w:val="20"/>
              </w:rPr>
              <w:fldChar w:fldCharType="end"/>
            </w:r>
          </w:hyperlink>
        </w:p>
        <w:p w14:paraId="7DC4EF35" w14:textId="6E2D8136" w:rsidR="0007775F" w:rsidRPr="0007775F" w:rsidRDefault="00E038F3" w:rsidP="00CB430D">
          <w:pPr>
            <w:pStyle w:val="TOC1"/>
            <w:spacing w:after="0" w:line="240" w:lineRule="auto"/>
            <w:rPr>
              <w:rFonts w:asciiTheme="minorHAnsi" w:eastAsiaTheme="minorEastAsia" w:hAnsiTheme="minorHAnsi" w:cstheme="minorBidi"/>
              <w:sz w:val="20"/>
              <w:szCs w:val="20"/>
            </w:rPr>
          </w:pPr>
          <w:hyperlink w:anchor="_Toc72798673" w:history="1">
            <w:r w:rsidR="0007775F" w:rsidRPr="0007775F">
              <w:rPr>
                <w:rStyle w:val="Hyperlink"/>
                <w:sz w:val="20"/>
                <w:szCs w:val="20"/>
              </w:rPr>
              <w:t>VI-Appendix</w:t>
            </w:r>
            <w:r w:rsidR="0007775F" w:rsidRPr="0007775F">
              <w:rPr>
                <w:webHidden/>
                <w:sz w:val="20"/>
                <w:szCs w:val="20"/>
              </w:rPr>
              <w:tab/>
            </w:r>
            <w:r w:rsidR="0007775F" w:rsidRPr="0007775F">
              <w:rPr>
                <w:webHidden/>
                <w:sz w:val="20"/>
                <w:szCs w:val="20"/>
              </w:rPr>
              <w:fldChar w:fldCharType="begin"/>
            </w:r>
            <w:r w:rsidR="0007775F" w:rsidRPr="0007775F">
              <w:rPr>
                <w:webHidden/>
                <w:sz w:val="20"/>
                <w:szCs w:val="20"/>
              </w:rPr>
              <w:instrText xml:space="preserve"> PAGEREF _Toc72798673 \h </w:instrText>
            </w:r>
            <w:r w:rsidR="0007775F" w:rsidRPr="0007775F">
              <w:rPr>
                <w:webHidden/>
                <w:sz w:val="20"/>
                <w:szCs w:val="20"/>
              </w:rPr>
            </w:r>
            <w:r w:rsidR="0007775F" w:rsidRPr="0007775F">
              <w:rPr>
                <w:webHidden/>
                <w:sz w:val="20"/>
                <w:szCs w:val="20"/>
              </w:rPr>
              <w:fldChar w:fldCharType="separate"/>
            </w:r>
            <w:r w:rsidR="00D30209">
              <w:rPr>
                <w:webHidden/>
                <w:sz w:val="20"/>
                <w:szCs w:val="20"/>
              </w:rPr>
              <w:t>11</w:t>
            </w:r>
            <w:r w:rsidR="0007775F" w:rsidRPr="0007775F">
              <w:rPr>
                <w:webHidden/>
                <w:sz w:val="20"/>
                <w:szCs w:val="20"/>
              </w:rPr>
              <w:fldChar w:fldCharType="end"/>
            </w:r>
          </w:hyperlink>
        </w:p>
        <w:p w14:paraId="3D2479A8" w14:textId="03FCBDF6" w:rsidR="00BA76B4" w:rsidRDefault="007D3124" w:rsidP="00CB430D">
          <w:pPr>
            <w:spacing w:after="0" w:line="240" w:lineRule="auto"/>
            <w:rPr>
              <w:b/>
              <w:bCs/>
              <w:noProof/>
            </w:rPr>
          </w:pPr>
          <w:r w:rsidRPr="0007775F">
            <w:rPr>
              <w:b/>
              <w:bCs/>
              <w:noProof/>
              <w:sz w:val="20"/>
              <w:szCs w:val="20"/>
            </w:rPr>
            <w:fldChar w:fldCharType="end"/>
          </w:r>
        </w:p>
      </w:sdtContent>
    </w:sdt>
    <w:p w14:paraId="3C0746DC" w14:textId="1D7DAEF6" w:rsidR="00D30209" w:rsidRPr="00D30209" w:rsidRDefault="00BA76B4" w:rsidP="00D30209">
      <w:pPr>
        <w:pStyle w:val="TableofFigures"/>
        <w:tabs>
          <w:tab w:val="right" w:leader="dot" w:pos="9350"/>
        </w:tabs>
        <w:spacing w:line="240" w:lineRule="auto"/>
        <w:rPr>
          <w:rFonts w:asciiTheme="minorHAnsi" w:eastAsiaTheme="minorEastAsia" w:hAnsiTheme="minorHAnsi" w:cstheme="minorBidi"/>
          <w:noProof/>
          <w:sz w:val="20"/>
          <w:szCs w:val="20"/>
        </w:rPr>
      </w:pPr>
      <w:r w:rsidRPr="00D30209">
        <w:rPr>
          <w:b/>
          <w:bCs/>
          <w:noProof/>
          <w:sz w:val="20"/>
          <w:szCs w:val="20"/>
        </w:rPr>
        <w:fldChar w:fldCharType="begin"/>
      </w:r>
      <w:r w:rsidRPr="00D30209">
        <w:rPr>
          <w:b/>
          <w:bCs/>
          <w:noProof/>
          <w:sz w:val="20"/>
          <w:szCs w:val="20"/>
        </w:rPr>
        <w:instrText xml:space="preserve"> TOC \c "Figure" </w:instrText>
      </w:r>
      <w:r w:rsidRPr="00D30209">
        <w:rPr>
          <w:b/>
          <w:bCs/>
          <w:noProof/>
          <w:sz w:val="20"/>
          <w:szCs w:val="20"/>
        </w:rPr>
        <w:fldChar w:fldCharType="separate"/>
      </w:r>
      <w:r w:rsidR="00D30209" w:rsidRPr="00D30209">
        <w:rPr>
          <w:noProof/>
          <w:sz w:val="20"/>
          <w:szCs w:val="20"/>
        </w:rPr>
        <w:t xml:space="preserve">Figure 1: </w:t>
      </w:r>
      <w:r w:rsidR="00D30209">
        <w:rPr>
          <w:noProof/>
          <w:sz w:val="20"/>
          <w:szCs w:val="20"/>
        </w:rPr>
        <w:t>N</w:t>
      </w:r>
      <w:r w:rsidR="00D30209" w:rsidRPr="00D30209">
        <w:rPr>
          <w:noProof/>
          <w:sz w:val="20"/>
          <w:szCs w:val="20"/>
        </w:rPr>
        <w:t>ormal Minecraft (left) vs Minecraft with ray tracing</w:t>
      </w:r>
      <w:r w:rsidR="00717B5C">
        <w:rPr>
          <w:noProof/>
          <w:sz w:val="20"/>
          <w:szCs w:val="20"/>
        </w:rPr>
        <w:fldChar w:fldCharType="begin"/>
      </w:r>
      <w:r w:rsidR="00717B5C">
        <w:instrText xml:space="preserve"> XE "</w:instrText>
      </w:r>
      <w:r w:rsidR="00717B5C" w:rsidRPr="007A60D6">
        <w:instrText>ray tracing</w:instrText>
      </w:r>
      <w:r w:rsidR="00717B5C">
        <w:instrText xml:space="preserve">" </w:instrText>
      </w:r>
      <w:r w:rsidR="00717B5C">
        <w:rPr>
          <w:noProof/>
          <w:sz w:val="20"/>
          <w:szCs w:val="20"/>
        </w:rPr>
        <w:fldChar w:fldCharType="end"/>
      </w:r>
      <w:r w:rsidR="00D30209" w:rsidRPr="00D30209">
        <w:rPr>
          <w:noProof/>
          <w:sz w:val="20"/>
          <w:szCs w:val="20"/>
        </w:rPr>
        <w:t xml:space="preserve"> (right).</w:t>
      </w:r>
      <w:r w:rsidR="00D30209" w:rsidRPr="00D30209">
        <w:rPr>
          <w:noProof/>
          <w:sz w:val="20"/>
          <w:szCs w:val="20"/>
        </w:rPr>
        <w:tab/>
      </w:r>
      <w:r w:rsidR="00D30209" w:rsidRPr="00D30209">
        <w:rPr>
          <w:noProof/>
          <w:sz w:val="20"/>
          <w:szCs w:val="20"/>
        </w:rPr>
        <w:fldChar w:fldCharType="begin"/>
      </w:r>
      <w:r w:rsidR="00D30209" w:rsidRPr="00D30209">
        <w:rPr>
          <w:noProof/>
          <w:sz w:val="20"/>
          <w:szCs w:val="20"/>
        </w:rPr>
        <w:instrText xml:space="preserve"> PAGEREF _Toc72806431 \h </w:instrText>
      </w:r>
      <w:r w:rsidR="00D30209" w:rsidRPr="00D30209">
        <w:rPr>
          <w:noProof/>
          <w:sz w:val="20"/>
          <w:szCs w:val="20"/>
        </w:rPr>
      </w:r>
      <w:r w:rsidR="00D30209" w:rsidRPr="00D30209">
        <w:rPr>
          <w:noProof/>
          <w:sz w:val="20"/>
          <w:szCs w:val="20"/>
        </w:rPr>
        <w:fldChar w:fldCharType="separate"/>
      </w:r>
      <w:r w:rsidR="00D30209" w:rsidRPr="00D30209">
        <w:rPr>
          <w:noProof/>
          <w:sz w:val="20"/>
          <w:szCs w:val="20"/>
        </w:rPr>
        <w:t>8</w:t>
      </w:r>
      <w:r w:rsidR="00D30209" w:rsidRPr="00D30209">
        <w:rPr>
          <w:noProof/>
          <w:sz w:val="20"/>
          <w:szCs w:val="20"/>
        </w:rPr>
        <w:fldChar w:fldCharType="end"/>
      </w:r>
    </w:p>
    <w:p w14:paraId="7E36442E" w14:textId="1B466366" w:rsidR="00D30209" w:rsidRPr="00D30209" w:rsidRDefault="00D30209" w:rsidP="00D30209">
      <w:pPr>
        <w:pStyle w:val="TableofFigures"/>
        <w:tabs>
          <w:tab w:val="right" w:leader="dot" w:pos="9350"/>
        </w:tabs>
        <w:spacing w:line="240" w:lineRule="auto"/>
        <w:rPr>
          <w:rFonts w:asciiTheme="minorHAnsi" w:eastAsiaTheme="minorEastAsia" w:hAnsiTheme="minorHAnsi" w:cstheme="minorBidi"/>
          <w:noProof/>
          <w:sz w:val="20"/>
          <w:szCs w:val="20"/>
        </w:rPr>
      </w:pPr>
      <w:r w:rsidRPr="00D30209">
        <w:rPr>
          <w:noProof/>
          <w:sz w:val="20"/>
          <w:szCs w:val="20"/>
        </w:rPr>
        <w:t>Figure 2: How realistic fire is efficiently rendered.</w:t>
      </w:r>
      <w:r w:rsidRPr="00D30209">
        <w:rPr>
          <w:noProof/>
          <w:sz w:val="20"/>
          <w:szCs w:val="20"/>
        </w:rPr>
        <w:tab/>
      </w:r>
      <w:r w:rsidRPr="00D30209">
        <w:rPr>
          <w:noProof/>
          <w:sz w:val="20"/>
          <w:szCs w:val="20"/>
        </w:rPr>
        <w:fldChar w:fldCharType="begin"/>
      </w:r>
      <w:r w:rsidRPr="00D30209">
        <w:rPr>
          <w:noProof/>
          <w:sz w:val="20"/>
          <w:szCs w:val="20"/>
        </w:rPr>
        <w:instrText xml:space="preserve"> PAGEREF _Toc72806432 \h </w:instrText>
      </w:r>
      <w:r w:rsidRPr="00D30209">
        <w:rPr>
          <w:noProof/>
          <w:sz w:val="20"/>
          <w:szCs w:val="20"/>
        </w:rPr>
      </w:r>
      <w:r w:rsidRPr="00D30209">
        <w:rPr>
          <w:noProof/>
          <w:sz w:val="20"/>
          <w:szCs w:val="20"/>
        </w:rPr>
        <w:fldChar w:fldCharType="separate"/>
      </w:r>
      <w:r w:rsidRPr="00D30209">
        <w:rPr>
          <w:noProof/>
          <w:sz w:val="20"/>
          <w:szCs w:val="20"/>
        </w:rPr>
        <w:t>8</w:t>
      </w:r>
      <w:r w:rsidRPr="00D30209">
        <w:rPr>
          <w:noProof/>
          <w:sz w:val="20"/>
          <w:szCs w:val="20"/>
        </w:rPr>
        <w:fldChar w:fldCharType="end"/>
      </w:r>
    </w:p>
    <w:p w14:paraId="02E285E3" w14:textId="477FE8AE" w:rsidR="00D30209" w:rsidRPr="00D30209" w:rsidRDefault="00D30209" w:rsidP="00D30209">
      <w:pPr>
        <w:pStyle w:val="TableofFigures"/>
        <w:tabs>
          <w:tab w:val="right" w:leader="dot" w:pos="9350"/>
        </w:tabs>
        <w:spacing w:line="240" w:lineRule="auto"/>
        <w:rPr>
          <w:rFonts w:asciiTheme="minorHAnsi" w:eastAsiaTheme="minorEastAsia" w:hAnsiTheme="minorHAnsi" w:cstheme="minorBidi"/>
          <w:noProof/>
          <w:sz w:val="20"/>
          <w:szCs w:val="20"/>
        </w:rPr>
      </w:pPr>
      <w:r w:rsidRPr="00D30209">
        <w:rPr>
          <w:noProof/>
          <w:sz w:val="20"/>
          <w:szCs w:val="20"/>
        </w:rPr>
        <w:t>Figure 3: Refraction: Normal Minecraft - left; Ray traced Minecraft - right..</w:t>
      </w:r>
      <w:r w:rsidRPr="00D30209">
        <w:rPr>
          <w:noProof/>
          <w:sz w:val="20"/>
          <w:szCs w:val="20"/>
        </w:rPr>
        <w:tab/>
      </w:r>
      <w:r w:rsidRPr="00D30209">
        <w:rPr>
          <w:noProof/>
          <w:sz w:val="20"/>
          <w:szCs w:val="20"/>
        </w:rPr>
        <w:fldChar w:fldCharType="begin"/>
      </w:r>
      <w:r w:rsidRPr="00D30209">
        <w:rPr>
          <w:noProof/>
          <w:sz w:val="20"/>
          <w:szCs w:val="20"/>
        </w:rPr>
        <w:instrText xml:space="preserve"> PAGEREF _Toc72806433 \h </w:instrText>
      </w:r>
      <w:r w:rsidRPr="00D30209">
        <w:rPr>
          <w:noProof/>
          <w:sz w:val="20"/>
          <w:szCs w:val="20"/>
        </w:rPr>
      </w:r>
      <w:r w:rsidRPr="00D30209">
        <w:rPr>
          <w:noProof/>
          <w:sz w:val="20"/>
          <w:szCs w:val="20"/>
        </w:rPr>
        <w:fldChar w:fldCharType="separate"/>
      </w:r>
      <w:r w:rsidRPr="00D30209">
        <w:rPr>
          <w:noProof/>
          <w:sz w:val="20"/>
          <w:szCs w:val="20"/>
        </w:rPr>
        <w:t>12</w:t>
      </w:r>
      <w:r w:rsidRPr="00D30209">
        <w:rPr>
          <w:noProof/>
          <w:sz w:val="20"/>
          <w:szCs w:val="20"/>
        </w:rPr>
        <w:fldChar w:fldCharType="end"/>
      </w:r>
    </w:p>
    <w:p w14:paraId="4736FB9A" w14:textId="1F841000" w:rsidR="00D30209" w:rsidRPr="00D30209" w:rsidRDefault="00D30209" w:rsidP="00D30209">
      <w:pPr>
        <w:pStyle w:val="TableofFigures"/>
        <w:tabs>
          <w:tab w:val="right" w:leader="dot" w:pos="9350"/>
        </w:tabs>
        <w:spacing w:line="240" w:lineRule="auto"/>
        <w:rPr>
          <w:rFonts w:asciiTheme="minorHAnsi" w:eastAsiaTheme="minorEastAsia" w:hAnsiTheme="minorHAnsi" w:cstheme="minorBidi"/>
          <w:noProof/>
          <w:sz w:val="20"/>
          <w:szCs w:val="20"/>
        </w:rPr>
      </w:pPr>
      <w:r w:rsidRPr="00D30209">
        <w:rPr>
          <w:noProof/>
          <w:sz w:val="20"/>
          <w:szCs w:val="20"/>
        </w:rPr>
        <w:t>Figure 4: Normal maps and shadwos: Normal Minecraft - left; ray traced Minecraft - right.</w:t>
      </w:r>
      <w:r w:rsidRPr="00D30209">
        <w:rPr>
          <w:noProof/>
          <w:sz w:val="20"/>
          <w:szCs w:val="20"/>
        </w:rPr>
        <w:tab/>
      </w:r>
      <w:r w:rsidRPr="00D30209">
        <w:rPr>
          <w:noProof/>
          <w:sz w:val="20"/>
          <w:szCs w:val="20"/>
        </w:rPr>
        <w:fldChar w:fldCharType="begin"/>
      </w:r>
      <w:r w:rsidRPr="00D30209">
        <w:rPr>
          <w:noProof/>
          <w:sz w:val="20"/>
          <w:szCs w:val="20"/>
        </w:rPr>
        <w:instrText xml:space="preserve"> PAGEREF _Toc72806434 \h </w:instrText>
      </w:r>
      <w:r w:rsidRPr="00D30209">
        <w:rPr>
          <w:noProof/>
          <w:sz w:val="20"/>
          <w:szCs w:val="20"/>
        </w:rPr>
      </w:r>
      <w:r w:rsidRPr="00D30209">
        <w:rPr>
          <w:noProof/>
          <w:sz w:val="20"/>
          <w:szCs w:val="20"/>
        </w:rPr>
        <w:fldChar w:fldCharType="separate"/>
      </w:r>
      <w:r w:rsidRPr="00D30209">
        <w:rPr>
          <w:noProof/>
          <w:sz w:val="20"/>
          <w:szCs w:val="20"/>
        </w:rPr>
        <w:t>12</w:t>
      </w:r>
      <w:r w:rsidRPr="00D30209">
        <w:rPr>
          <w:noProof/>
          <w:sz w:val="20"/>
          <w:szCs w:val="20"/>
        </w:rPr>
        <w:fldChar w:fldCharType="end"/>
      </w:r>
    </w:p>
    <w:p w14:paraId="235F2E3F" w14:textId="1BF640F3" w:rsidR="00D30209" w:rsidRPr="00D30209" w:rsidRDefault="00D30209" w:rsidP="00D30209">
      <w:pPr>
        <w:pStyle w:val="TableofFigures"/>
        <w:tabs>
          <w:tab w:val="right" w:leader="dot" w:pos="9350"/>
        </w:tabs>
        <w:spacing w:line="240" w:lineRule="auto"/>
        <w:rPr>
          <w:rFonts w:asciiTheme="minorHAnsi" w:eastAsiaTheme="minorEastAsia" w:hAnsiTheme="minorHAnsi" w:cstheme="minorBidi"/>
          <w:noProof/>
          <w:sz w:val="20"/>
          <w:szCs w:val="20"/>
        </w:rPr>
      </w:pPr>
      <w:r w:rsidRPr="00D30209">
        <w:rPr>
          <w:noProof/>
          <w:sz w:val="20"/>
          <w:szCs w:val="20"/>
        </w:rPr>
        <w:t>Figure 5: A single frame of the Lattice Boltzmann Method of fluid simulation</w:t>
      </w:r>
      <w:r w:rsidR="00717B5C">
        <w:rPr>
          <w:noProof/>
          <w:sz w:val="20"/>
          <w:szCs w:val="20"/>
        </w:rPr>
        <w:fldChar w:fldCharType="begin"/>
      </w:r>
      <w:r w:rsidR="00717B5C">
        <w:instrText xml:space="preserve"> XE "</w:instrText>
      </w:r>
      <w:r w:rsidR="00717B5C" w:rsidRPr="0035150A">
        <w:instrText>fluid simulation</w:instrText>
      </w:r>
      <w:r w:rsidR="00717B5C">
        <w:instrText xml:space="preserve">" </w:instrText>
      </w:r>
      <w:r w:rsidR="00717B5C">
        <w:rPr>
          <w:noProof/>
          <w:sz w:val="20"/>
          <w:szCs w:val="20"/>
        </w:rPr>
        <w:fldChar w:fldCharType="end"/>
      </w:r>
      <w:r w:rsidRPr="00D30209">
        <w:rPr>
          <w:noProof/>
          <w:sz w:val="20"/>
          <w:szCs w:val="20"/>
        </w:rPr>
        <w:t>.</w:t>
      </w:r>
      <w:r w:rsidRPr="00D30209">
        <w:rPr>
          <w:noProof/>
          <w:sz w:val="20"/>
          <w:szCs w:val="20"/>
        </w:rPr>
        <w:tab/>
      </w:r>
      <w:r w:rsidRPr="00D30209">
        <w:rPr>
          <w:noProof/>
          <w:sz w:val="20"/>
          <w:szCs w:val="20"/>
        </w:rPr>
        <w:fldChar w:fldCharType="begin"/>
      </w:r>
      <w:r w:rsidRPr="00D30209">
        <w:rPr>
          <w:noProof/>
          <w:sz w:val="20"/>
          <w:szCs w:val="20"/>
        </w:rPr>
        <w:instrText xml:space="preserve"> PAGEREF _Toc72806435 \h </w:instrText>
      </w:r>
      <w:r w:rsidRPr="00D30209">
        <w:rPr>
          <w:noProof/>
          <w:sz w:val="20"/>
          <w:szCs w:val="20"/>
        </w:rPr>
      </w:r>
      <w:r w:rsidRPr="00D30209">
        <w:rPr>
          <w:noProof/>
          <w:sz w:val="20"/>
          <w:szCs w:val="20"/>
        </w:rPr>
        <w:fldChar w:fldCharType="separate"/>
      </w:r>
      <w:r w:rsidRPr="00D30209">
        <w:rPr>
          <w:noProof/>
          <w:sz w:val="20"/>
          <w:szCs w:val="20"/>
        </w:rPr>
        <w:t>12</w:t>
      </w:r>
      <w:r w:rsidRPr="00D30209">
        <w:rPr>
          <w:noProof/>
          <w:sz w:val="20"/>
          <w:szCs w:val="20"/>
        </w:rPr>
        <w:fldChar w:fldCharType="end"/>
      </w:r>
    </w:p>
    <w:p w14:paraId="59B34225" w14:textId="157DF590" w:rsidR="007D4F86" w:rsidRDefault="00BA76B4" w:rsidP="00CB430D">
      <w:pPr>
        <w:spacing w:after="0" w:line="276" w:lineRule="auto"/>
        <w:rPr>
          <w:rStyle w:val="Heading1Char"/>
          <w:rFonts w:ascii="Times New Roman" w:eastAsiaTheme="minorHAnsi" w:hAnsi="Times New Roman" w:cs="Times New Roman"/>
          <w:b/>
          <w:bCs/>
          <w:noProof/>
          <w:color w:val="auto"/>
          <w:sz w:val="22"/>
          <w:szCs w:val="22"/>
        </w:rPr>
      </w:pPr>
      <w:r w:rsidRPr="00D30209">
        <w:rPr>
          <w:b/>
          <w:bCs/>
          <w:noProof/>
          <w:sz w:val="20"/>
          <w:szCs w:val="20"/>
        </w:rPr>
        <w:fldChar w:fldCharType="end"/>
      </w:r>
    </w:p>
    <w:p w14:paraId="0E34E6B3" w14:textId="5B43F8F9" w:rsidR="00486797" w:rsidRPr="00BA76B4" w:rsidRDefault="00BD55F6" w:rsidP="00CB430D">
      <w:pPr>
        <w:spacing w:after="0"/>
        <w:rPr>
          <w:rStyle w:val="Heading1Char"/>
          <w:rFonts w:ascii="Times New Roman" w:eastAsiaTheme="minorHAnsi" w:hAnsi="Times New Roman" w:cs="Times New Roman"/>
          <w:b/>
          <w:bCs/>
          <w:noProof/>
          <w:color w:val="auto"/>
          <w:sz w:val="22"/>
          <w:szCs w:val="22"/>
        </w:rPr>
      </w:pPr>
      <w:bookmarkStart w:id="0" w:name="_Toc72798656"/>
      <w:r>
        <w:rPr>
          <w:rStyle w:val="Heading1Char"/>
          <w:rFonts w:ascii="Times New Roman" w:hAnsi="Times New Roman" w:cs="Times New Roman"/>
        </w:rPr>
        <w:t>I-</w:t>
      </w:r>
      <w:r w:rsidR="00797B9F" w:rsidRPr="00486797">
        <w:rPr>
          <w:rStyle w:val="Heading1Char"/>
          <w:rFonts w:ascii="Times New Roman" w:hAnsi="Times New Roman" w:cs="Times New Roman"/>
        </w:rPr>
        <w:t>Abstract</w:t>
      </w:r>
      <w:bookmarkEnd w:id="0"/>
    </w:p>
    <w:p w14:paraId="04AB3070" w14:textId="00FF155D" w:rsidR="000F6F95" w:rsidRPr="0079620E" w:rsidRDefault="000F6F95" w:rsidP="00CB430D">
      <w:pPr>
        <w:spacing w:after="0"/>
        <w:ind w:firstLine="720"/>
      </w:pPr>
      <w:r w:rsidRPr="0079620E">
        <w:t>While individual</w:t>
      </w:r>
      <w:r w:rsidR="005849C3" w:rsidRPr="0079620E">
        <w:t xml:space="preserve"> or specific</w:t>
      </w:r>
      <w:r w:rsidRPr="0079620E">
        <w:t xml:space="preserve"> applications of the </w:t>
      </w:r>
      <w:r w:rsidR="005849C3" w:rsidRPr="0079620E">
        <w:t>graphics</w:t>
      </w:r>
      <w:r w:rsidRPr="0079620E">
        <w:t xml:space="preserve"> processing unit (GPU</w:t>
      </w:r>
      <w:r w:rsidR="00717B5C">
        <w:fldChar w:fldCharType="begin"/>
      </w:r>
      <w:r w:rsidR="00717B5C">
        <w:instrText xml:space="preserve"> XE "</w:instrText>
      </w:r>
      <w:r w:rsidR="00717B5C" w:rsidRPr="009002E9">
        <w:instrText>GPU</w:instrText>
      </w:r>
      <w:r w:rsidR="00717B5C">
        <w:instrText xml:space="preserve">" </w:instrText>
      </w:r>
      <w:r w:rsidR="00717B5C">
        <w:fldChar w:fldCharType="end"/>
      </w:r>
      <w:r w:rsidRPr="0079620E">
        <w:t xml:space="preserve">) are in no short supply, </w:t>
      </w:r>
      <w:r w:rsidR="005849C3" w:rsidRPr="0079620E">
        <w:t>there are no sources which provide a use of the GPU from many different angles</w:t>
      </w:r>
      <w:r w:rsidR="00717B5C">
        <w:t>. T</w:t>
      </w:r>
      <w:r w:rsidR="005849C3" w:rsidRPr="0079620E">
        <w:t>here are GPU applications for a wide array of topics</w:t>
      </w:r>
      <w:r w:rsidR="00717B5C">
        <w:t>, so this is important to discuss</w:t>
      </w:r>
      <w:r w:rsidR="005849C3" w:rsidRPr="0079620E">
        <w:t xml:space="preserve">. Considered applications are from 2008 to 2021. </w:t>
      </w:r>
      <w:r w:rsidR="007C1DA9" w:rsidRPr="0079620E">
        <w:t xml:space="preserve">For any </w:t>
      </w:r>
      <w:r w:rsidR="00C8713E" w:rsidRPr="0079620E">
        <w:t>problem which works well with a divide and conquer</w:t>
      </w:r>
      <w:r w:rsidR="00717B5C">
        <w:fldChar w:fldCharType="begin"/>
      </w:r>
      <w:r w:rsidR="00717B5C">
        <w:instrText xml:space="preserve"> XE "</w:instrText>
      </w:r>
      <w:r w:rsidR="00717B5C" w:rsidRPr="00227861">
        <w:instrText>divide and conquer</w:instrText>
      </w:r>
      <w:r w:rsidR="00717B5C">
        <w:instrText xml:space="preserve">" </w:instrText>
      </w:r>
      <w:r w:rsidR="00717B5C">
        <w:fldChar w:fldCharType="end"/>
      </w:r>
      <w:r w:rsidR="00C8713E" w:rsidRPr="0079620E">
        <w:t xml:space="preserve"> technique, the GPU shines</w:t>
      </w:r>
      <w:r w:rsidR="007C1DA9" w:rsidRPr="0079620E">
        <w:t xml:space="preserve"> (</w:t>
      </w:r>
      <w:proofErr w:type="spellStart"/>
      <w:r w:rsidR="007C1DA9" w:rsidRPr="0079620E">
        <w:t>Gaster</w:t>
      </w:r>
      <w:proofErr w:type="spellEnd"/>
      <w:r w:rsidR="007C1DA9" w:rsidRPr="0079620E">
        <w:t xml:space="preserve"> &amp; Howes, 2012)</w:t>
      </w:r>
      <w:r w:rsidR="005849C3" w:rsidRPr="0079620E">
        <w:t>. This is due to the GPU’s extreme</w:t>
      </w:r>
      <w:r w:rsidR="009C48E2" w:rsidRPr="0079620E">
        <w:t xml:space="preserve"> </w:t>
      </w:r>
      <w:r w:rsidR="000316AB" w:rsidRPr="0079620E">
        <w:t>parallelism</w:t>
      </w:r>
      <w:r w:rsidR="00717B5C">
        <w:fldChar w:fldCharType="begin"/>
      </w:r>
      <w:r w:rsidR="00717B5C">
        <w:instrText xml:space="preserve"> XE "</w:instrText>
      </w:r>
      <w:r w:rsidR="00717B5C" w:rsidRPr="00DD3665">
        <w:instrText>parallelism</w:instrText>
      </w:r>
      <w:r w:rsidR="00717B5C">
        <w:instrText xml:space="preserve">" </w:instrText>
      </w:r>
      <w:r w:rsidR="00717B5C">
        <w:fldChar w:fldCharType="end"/>
      </w:r>
      <w:r w:rsidR="000316AB" w:rsidRPr="0079620E">
        <w:t xml:space="preserve"> (</w:t>
      </w:r>
      <w:r w:rsidR="003824F4" w:rsidRPr="0079620E">
        <w:t xml:space="preserve">Che, Boyer, Meng, </w:t>
      </w:r>
      <w:proofErr w:type="spellStart"/>
      <w:r w:rsidR="003824F4" w:rsidRPr="0079620E">
        <w:t>Tarjan</w:t>
      </w:r>
      <w:proofErr w:type="spellEnd"/>
      <w:r w:rsidR="003824F4" w:rsidRPr="0079620E">
        <w:t xml:space="preserve">, </w:t>
      </w:r>
      <w:proofErr w:type="spellStart"/>
      <w:r w:rsidR="003824F4" w:rsidRPr="0079620E">
        <w:t>Sheaffer</w:t>
      </w:r>
      <w:proofErr w:type="spellEnd"/>
      <w:r w:rsidR="003824F4" w:rsidRPr="0079620E">
        <w:t xml:space="preserve">, &amp; </w:t>
      </w:r>
      <w:proofErr w:type="spellStart"/>
      <w:r w:rsidR="003824F4" w:rsidRPr="0079620E">
        <w:t>Skadron</w:t>
      </w:r>
      <w:proofErr w:type="spellEnd"/>
      <w:r w:rsidR="003824F4" w:rsidRPr="0079620E">
        <w:t>, 2008)</w:t>
      </w:r>
      <w:r w:rsidR="005849C3" w:rsidRPr="0079620E">
        <w:t xml:space="preserve">. </w:t>
      </w:r>
      <w:r w:rsidRPr="0079620E">
        <w:t xml:space="preserve">The GPU can </w:t>
      </w:r>
      <w:r w:rsidR="007C1DA9" w:rsidRPr="0079620E">
        <w:t xml:space="preserve">also </w:t>
      </w:r>
      <w:r w:rsidRPr="0079620E">
        <w:t>provide significant increase in performance compare</w:t>
      </w:r>
      <w:r w:rsidR="00C8713E" w:rsidRPr="0079620E">
        <w:t>d</w:t>
      </w:r>
      <w:r w:rsidRPr="0079620E">
        <w:t xml:space="preserve"> to the central processing unit (CPU</w:t>
      </w:r>
      <w:r w:rsidR="00717B5C">
        <w:fldChar w:fldCharType="begin"/>
      </w:r>
      <w:r w:rsidR="00717B5C">
        <w:instrText xml:space="preserve"> XE "</w:instrText>
      </w:r>
      <w:r w:rsidR="00717B5C" w:rsidRPr="00B06950">
        <w:instrText>CPU</w:instrText>
      </w:r>
      <w:r w:rsidR="00717B5C">
        <w:instrText xml:space="preserve">" </w:instrText>
      </w:r>
      <w:r w:rsidR="00717B5C">
        <w:fldChar w:fldCharType="end"/>
      </w:r>
      <w:r w:rsidRPr="0079620E">
        <w:t>)</w:t>
      </w:r>
      <w:r w:rsidR="006B6AEC" w:rsidRPr="0079620E">
        <w:t xml:space="preserve"> (Che et al., 2008)</w:t>
      </w:r>
      <w:r w:rsidR="007C1DA9" w:rsidRPr="0079620E">
        <w:t xml:space="preserve">. </w:t>
      </w:r>
      <w:r w:rsidR="006B6AEC" w:rsidRPr="0079620E">
        <w:t xml:space="preserve">For one application of simulating fire, up to 50 times better performance could be recorded in the GPU compared to the CPU (Horvath &amp; Geiger, 2009). The GPU has far surpassed its original purpose of colored text (Crow &amp; Harris, 2004). </w:t>
      </w:r>
      <w:r w:rsidR="009C48E2" w:rsidRPr="0079620E">
        <w:t xml:space="preserve">Now uses </w:t>
      </w:r>
      <w:r w:rsidR="006B6AEC" w:rsidRPr="0079620E">
        <w:t xml:space="preserve">can </w:t>
      </w:r>
      <w:r w:rsidR="009C48E2" w:rsidRPr="0079620E">
        <w:t xml:space="preserve">also </w:t>
      </w:r>
      <w:r w:rsidR="00BC319A" w:rsidRPr="0079620E">
        <w:t>be for</w:t>
      </w:r>
      <w:r w:rsidR="006B6AEC" w:rsidRPr="0079620E">
        <w:t xml:space="preserve"> shaders</w:t>
      </w:r>
      <w:r w:rsidR="00717B5C">
        <w:fldChar w:fldCharType="begin"/>
      </w:r>
      <w:r w:rsidR="00717B5C">
        <w:instrText xml:space="preserve"> XE "</w:instrText>
      </w:r>
      <w:r w:rsidR="00717B5C" w:rsidRPr="00986BD3">
        <w:instrText>shaders</w:instrText>
      </w:r>
      <w:r w:rsidR="00717B5C">
        <w:instrText xml:space="preserve">" </w:instrText>
      </w:r>
      <w:r w:rsidR="00717B5C">
        <w:fldChar w:fldCharType="end"/>
      </w:r>
      <w:r w:rsidR="006B6AEC" w:rsidRPr="0079620E">
        <w:t>, physics simulations, complex math calculations, and</w:t>
      </w:r>
      <w:r w:rsidR="00BC319A" w:rsidRPr="0079620E">
        <w:t xml:space="preserve"> cryptocurrencies. </w:t>
      </w:r>
    </w:p>
    <w:p w14:paraId="1ABCF6F2" w14:textId="77777777" w:rsidR="00717B5C" w:rsidRDefault="00717B5C" w:rsidP="00717B5C">
      <w:pPr>
        <w:pStyle w:val="Heading2"/>
        <w:rPr>
          <w:rFonts w:ascii="Times New Roman" w:hAnsi="Times New Roman" w:cs="Times New Roman"/>
        </w:rPr>
      </w:pPr>
      <w:bookmarkStart w:id="1" w:name="_Toc72798657"/>
    </w:p>
    <w:p w14:paraId="32714D4A" w14:textId="77777777" w:rsidR="00717B5C" w:rsidRPr="00717B5C" w:rsidRDefault="00BD55F6" w:rsidP="00717B5C">
      <w:pPr>
        <w:pStyle w:val="Heading2"/>
        <w:rPr>
          <w:rFonts w:ascii="Times New Roman" w:hAnsi="Times New Roman" w:cs="Times New Roman"/>
          <w:noProof/>
        </w:rPr>
      </w:pPr>
      <w:r w:rsidRPr="00717B5C">
        <w:rPr>
          <w:rFonts w:ascii="Times New Roman" w:hAnsi="Times New Roman" w:cs="Times New Roman"/>
        </w:rPr>
        <w:t>I.1-</w:t>
      </w:r>
      <w:r w:rsidR="009C48E2" w:rsidRPr="00717B5C">
        <w:rPr>
          <w:rFonts w:ascii="Times New Roman" w:hAnsi="Times New Roman" w:cs="Times New Roman"/>
        </w:rPr>
        <w:t>Key words</w:t>
      </w:r>
      <w:bookmarkEnd w:id="1"/>
      <w:r w:rsidR="009C48E2" w:rsidRPr="00717B5C">
        <w:rPr>
          <w:rFonts w:ascii="Times New Roman" w:hAnsi="Times New Roman" w:cs="Times New Roman"/>
        </w:rPr>
        <w:t xml:space="preserve"> </w:t>
      </w:r>
      <w:r w:rsidR="00717B5C">
        <w:rPr>
          <w:rFonts w:ascii="Times New Roman" w:hAnsi="Times New Roman" w:cs="Times New Roman"/>
        </w:rPr>
        <w:fldChar w:fldCharType="begin"/>
      </w:r>
      <w:r w:rsidR="00717B5C" w:rsidRPr="00717B5C">
        <w:rPr>
          <w:rFonts w:ascii="Times New Roman" w:hAnsi="Times New Roman" w:cs="Times New Roman"/>
        </w:rPr>
        <w:instrText xml:space="preserve"> INDEX \c "2" \z "1033" </w:instrText>
      </w:r>
      <w:r w:rsidR="00717B5C">
        <w:rPr>
          <w:rFonts w:ascii="Times New Roman" w:hAnsi="Times New Roman" w:cs="Times New Roman"/>
        </w:rPr>
        <w:fldChar w:fldCharType="separate"/>
      </w:r>
    </w:p>
    <w:p w14:paraId="423BE39A" w14:textId="77777777" w:rsidR="00717B5C" w:rsidRDefault="00717B5C" w:rsidP="00717B5C">
      <w:pPr>
        <w:spacing w:after="0" w:line="240" w:lineRule="auto"/>
        <w:rPr>
          <w:noProof/>
        </w:rPr>
        <w:sectPr w:rsidR="00717B5C" w:rsidSect="00717B5C">
          <w:headerReference w:type="default" r:id="rId7"/>
          <w:pgSz w:w="12240" w:h="15840"/>
          <w:pgMar w:top="1440" w:right="1440" w:bottom="1440" w:left="1440" w:header="720" w:footer="720" w:gutter="0"/>
          <w:cols w:space="720"/>
          <w:docGrid w:linePitch="360"/>
        </w:sectPr>
      </w:pPr>
    </w:p>
    <w:p w14:paraId="0E975C2C" w14:textId="77777777" w:rsidR="00717B5C" w:rsidRDefault="00717B5C">
      <w:pPr>
        <w:pStyle w:val="Index1"/>
        <w:tabs>
          <w:tab w:val="right" w:leader="dot" w:pos="4310"/>
        </w:tabs>
        <w:rPr>
          <w:noProof/>
        </w:rPr>
      </w:pPr>
      <w:r>
        <w:rPr>
          <w:noProof/>
        </w:rPr>
        <w:t>CPU, 2, 3, 4, 5</w:t>
      </w:r>
    </w:p>
    <w:p w14:paraId="5FB7B390" w14:textId="77777777" w:rsidR="00717B5C" w:rsidRDefault="00717B5C">
      <w:pPr>
        <w:pStyle w:val="Index1"/>
        <w:tabs>
          <w:tab w:val="right" w:leader="dot" w:pos="4310"/>
        </w:tabs>
        <w:rPr>
          <w:noProof/>
        </w:rPr>
      </w:pPr>
      <w:r>
        <w:rPr>
          <w:noProof/>
        </w:rPr>
        <w:t>divide and conquer, 2, 3, 9</w:t>
      </w:r>
    </w:p>
    <w:p w14:paraId="68423435" w14:textId="77777777" w:rsidR="00717B5C" w:rsidRDefault="00717B5C">
      <w:pPr>
        <w:pStyle w:val="Index1"/>
        <w:tabs>
          <w:tab w:val="right" w:leader="dot" w:pos="4310"/>
        </w:tabs>
        <w:rPr>
          <w:noProof/>
        </w:rPr>
      </w:pPr>
      <w:r>
        <w:rPr>
          <w:noProof/>
        </w:rPr>
        <w:t>fluid simulation, 2, 4, 9, 12</w:t>
      </w:r>
    </w:p>
    <w:p w14:paraId="4ED9B65C" w14:textId="77777777" w:rsidR="00717B5C" w:rsidRDefault="00717B5C">
      <w:pPr>
        <w:pStyle w:val="Index1"/>
        <w:tabs>
          <w:tab w:val="right" w:leader="dot" w:pos="4310"/>
        </w:tabs>
        <w:rPr>
          <w:noProof/>
        </w:rPr>
      </w:pPr>
      <w:r>
        <w:rPr>
          <w:noProof/>
        </w:rPr>
        <w:t>GPU, 1, 2, 3, 4, 5, 6, 7, 8, 9, 10, 11</w:t>
      </w:r>
    </w:p>
    <w:p w14:paraId="1135D0D9" w14:textId="77777777" w:rsidR="00717B5C" w:rsidRDefault="00717B5C">
      <w:pPr>
        <w:pStyle w:val="Index1"/>
        <w:tabs>
          <w:tab w:val="right" w:leader="dot" w:pos="4310"/>
        </w:tabs>
        <w:rPr>
          <w:noProof/>
        </w:rPr>
      </w:pPr>
      <w:r>
        <w:rPr>
          <w:noProof/>
        </w:rPr>
        <w:t>Graphical, 2, 3, 5, 8, 11</w:t>
      </w:r>
    </w:p>
    <w:p w14:paraId="5899DE1C" w14:textId="77777777" w:rsidR="00717B5C" w:rsidRDefault="00717B5C">
      <w:pPr>
        <w:pStyle w:val="Index1"/>
        <w:tabs>
          <w:tab w:val="right" w:leader="dot" w:pos="4310"/>
        </w:tabs>
        <w:rPr>
          <w:noProof/>
        </w:rPr>
      </w:pPr>
      <w:r>
        <w:rPr>
          <w:noProof/>
        </w:rPr>
        <w:t>LBM, 9, 10</w:t>
      </w:r>
    </w:p>
    <w:p w14:paraId="21EACABD" w14:textId="77777777" w:rsidR="00717B5C" w:rsidRDefault="00717B5C">
      <w:pPr>
        <w:pStyle w:val="Index1"/>
        <w:tabs>
          <w:tab w:val="right" w:leader="dot" w:pos="4310"/>
        </w:tabs>
        <w:rPr>
          <w:noProof/>
        </w:rPr>
      </w:pPr>
      <w:r>
        <w:rPr>
          <w:noProof/>
        </w:rPr>
        <w:t>parallelism, 2, 9</w:t>
      </w:r>
    </w:p>
    <w:p w14:paraId="47708416" w14:textId="77777777" w:rsidR="00717B5C" w:rsidRDefault="00717B5C">
      <w:pPr>
        <w:pStyle w:val="Index1"/>
        <w:tabs>
          <w:tab w:val="right" w:leader="dot" w:pos="4310"/>
        </w:tabs>
        <w:rPr>
          <w:noProof/>
        </w:rPr>
      </w:pPr>
      <w:r>
        <w:rPr>
          <w:noProof/>
        </w:rPr>
        <w:t>ray tracing, 2, 3, 4, 7, 11</w:t>
      </w:r>
    </w:p>
    <w:p w14:paraId="42880826" w14:textId="77777777" w:rsidR="00717B5C" w:rsidRDefault="00717B5C">
      <w:pPr>
        <w:pStyle w:val="Index1"/>
        <w:tabs>
          <w:tab w:val="right" w:leader="dot" w:pos="4310"/>
        </w:tabs>
        <w:rPr>
          <w:noProof/>
        </w:rPr>
      </w:pPr>
      <w:r>
        <w:rPr>
          <w:noProof/>
        </w:rPr>
        <w:t>rendering, 7, 8</w:t>
      </w:r>
    </w:p>
    <w:p w14:paraId="77AD7092" w14:textId="77777777" w:rsidR="00717B5C" w:rsidRDefault="00717B5C">
      <w:pPr>
        <w:pStyle w:val="Index1"/>
        <w:tabs>
          <w:tab w:val="right" w:leader="dot" w:pos="4310"/>
        </w:tabs>
        <w:rPr>
          <w:noProof/>
        </w:rPr>
      </w:pPr>
      <w:r>
        <w:rPr>
          <w:noProof/>
        </w:rPr>
        <w:t>shaders, 2, 3, 5, 6, 8, 9</w:t>
      </w:r>
    </w:p>
    <w:p w14:paraId="53C477EA" w14:textId="77777777" w:rsidR="00717B5C" w:rsidRDefault="00717B5C">
      <w:pPr>
        <w:pStyle w:val="Index1"/>
        <w:tabs>
          <w:tab w:val="right" w:leader="dot" w:pos="4310"/>
        </w:tabs>
        <w:rPr>
          <w:noProof/>
        </w:rPr>
      </w:pPr>
      <w:r>
        <w:rPr>
          <w:noProof/>
        </w:rPr>
        <w:t>threads, 4, 8, 10</w:t>
      </w:r>
    </w:p>
    <w:p w14:paraId="353D9063" w14:textId="15D90906" w:rsidR="00717B5C" w:rsidRDefault="00717B5C" w:rsidP="00717B5C">
      <w:pPr>
        <w:spacing w:after="0" w:line="240" w:lineRule="auto"/>
        <w:rPr>
          <w:noProof/>
        </w:rPr>
        <w:sectPr w:rsidR="00717B5C" w:rsidSect="00717B5C">
          <w:type w:val="continuous"/>
          <w:pgSz w:w="12240" w:h="15840"/>
          <w:pgMar w:top="1440" w:right="1440" w:bottom="1440" w:left="1440" w:header="720" w:footer="720" w:gutter="0"/>
          <w:cols w:num="2" w:space="720"/>
          <w:docGrid w:linePitch="360"/>
        </w:sectPr>
      </w:pPr>
    </w:p>
    <w:p w14:paraId="19D07FB1" w14:textId="3FAEF018" w:rsidR="009C48E2" w:rsidRPr="0079620E" w:rsidRDefault="00717B5C" w:rsidP="00717B5C">
      <w:pPr>
        <w:spacing w:after="0" w:line="240" w:lineRule="auto"/>
      </w:pPr>
      <w:r>
        <w:fldChar w:fldCharType="end"/>
      </w:r>
    </w:p>
    <w:p w14:paraId="6C6FF4BF" w14:textId="5244F3B6" w:rsidR="00486797" w:rsidRDefault="00BD55F6" w:rsidP="00717B5C">
      <w:pPr>
        <w:pStyle w:val="Heading1"/>
        <w:spacing w:before="0" w:line="240" w:lineRule="auto"/>
      </w:pPr>
      <w:bookmarkStart w:id="2" w:name="_Toc72798658"/>
      <w:r>
        <w:rPr>
          <w:rFonts w:ascii="Times New Roman" w:hAnsi="Times New Roman" w:cs="Times New Roman"/>
        </w:rPr>
        <w:t>II-</w:t>
      </w:r>
      <w:r w:rsidR="00486797" w:rsidRPr="00486797">
        <w:rPr>
          <w:rFonts w:ascii="Times New Roman" w:hAnsi="Times New Roman" w:cs="Times New Roman"/>
        </w:rPr>
        <w:t>Introduction</w:t>
      </w:r>
      <w:bookmarkEnd w:id="2"/>
    </w:p>
    <w:p w14:paraId="60B17DA8" w14:textId="7D90AFC1" w:rsidR="00BC319A" w:rsidRPr="0079620E" w:rsidRDefault="000F6F95" w:rsidP="00CB430D">
      <w:pPr>
        <w:spacing w:after="0"/>
        <w:ind w:firstLine="720"/>
      </w:pPr>
      <w:r w:rsidRPr="0079620E">
        <w:t xml:space="preserve">Here will be covered </w:t>
      </w:r>
      <w:r w:rsidRPr="0079620E">
        <w:rPr>
          <w:i/>
          <w:iCs/>
        </w:rPr>
        <w:t xml:space="preserve">some </w:t>
      </w:r>
      <w:r w:rsidRPr="0079620E">
        <w:t>graphical and non-graphical,</w:t>
      </w:r>
      <w:r w:rsidRPr="0079620E">
        <w:rPr>
          <w:i/>
          <w:iCs/>
        </w:rPr>
        <w:t xml:space="preserve"> </w:t>
      </w:r>
      <w:r w:rsidRPr="0079620E">
        <w:t>interesting applications of the graphics processing unit (GPU</w:t>
      </w:r>
      <w:r w:rsidR="00717B5C">
        <w:fldChar w:fldCharType="begin"/>
      </w:r>
      <w:r w:rsidR="00717B5C">
        <w:instrText xml:space="preserve"> XE "</w:instrText>
      </w:r>
      <w:r w:rsidR="00717B5C" w:rsidRPr="009002E9">
        <w:instrText>GPU</w:instrText>
      </w:r>
      <w:r w:rsidR="00717B5C">
        <w:instrText xml:space="preserve">" </w:instrText>
      </w:r>
      <w:r w:rsidR="00717B5C">
        <w:fldChar w:fldCharType="end"/>
      </w:r>
      <w:r w:rsidRPr="0079620E">
        <w:t xml:space="preserve">); to cover all applications of the GPU would be impossible. </w:t>
      </w:r>
      <w:r w:rsidR="00C8713E" w:rsidRPr="0079620E">
        <w:t xml:space="preserve">According to </w:t>
      </w:r>
      <w:r w:rsidR="00C8713E" w:rsidRPr="0079620E">
        <w:rPr>
          <w:i/>
          <w:iCs/>
        </w:rPr>
        <w:t>Evolution of the Graphical</w:t>
      </w:r>
      <w:r w:rsidR="00717B5C">
        <w:rPr>
          <w:i/>
          <w:iCs/>
        </w:rPr>
        <w:fldChar w:fldCharType="begin"/>
      </w:r>
      <w:r w:rsidR="00717B5C">
        <w:instrText xml:space="preserve"> XE "</w:instrText>
      </w:r>
      <w:r w:rsidR="00717B5C" w:rsidRPr="00C900D5">
        <w:instrText>Graphical</w:instrText>
      </w:r>
      <w:r w:rsidR="00717B5C">
        <w:instrText xml:space="preserve">" </w:instrText>
      </w:r>
      <w:r w:rsidR="00717B5C">
        <w:rPr>
          <w:i/>
          <w:iCs/>
        </w:rPr>
        <w:fldChar w:fldCharType="end"/>
      </w:r>
      <w:r w:rsidR="00C8713E" w:rsidRPr="0079620E">
        <w:rPr>
          <w:i/>
          <w:iCs/>
        </w:rPr>
        <w:t xml:space="preserve"> Processing Unit</w:t>
      </w:r>
      <w:r w:rsidR="00C8713E" w:rsidRPr="0079620E">
        <w:t xml:space="preserve">, the first video processing card was made by IBM in 1984 and it only supported non-color text </w:t>
      </w:r>
      <w:r w:rsidR="006B6AEC" w:rsidRPr="0079620E">
        <w:t>(Crow &amp; Harris, 2004)</w:t>
      </w:r>
      <w:r w:rsidR="00C8713E" w:rsidRPr="0079620E">
        <w:t xml:space="preserve">. Today, to name a few examples, GPUs support 3D graphics, thousands of simultaneous small processes, and of course colored texts. </w:t>
      </w:r>
      <w:r w:rsidRPr="0079620E">
        <w:t xml:space="preserve">Due to its name, </w:t>
      </w:r>
      <w:r w:rsidR="00C8713E" w:rsidRPr="0079620E">
        <w:t xml:space="preserve">there would be no fault to think </w:t>
      </w:r>
      <w:r w:rsidRPr="0079620E">
        <w:t>the GPU is good for graphics only. While the GPU is very good with graphics: i.e., shaders</w:t>
      </w:r>
      <w:r w:rsidR="00717B5C">
        <w:fldChar w:fldCharType="begin"/>
      </w:r>
      <w:r w:rsidR="00717B5C">
        <w:instrText xml:space="preserve"> XE "</w:instrText>
      </w:r>
      <w:r w:rsidR="00717B5C" w:rsidRPr="00986BD3">
        <w:instrText>shaders</w:instrText>
      </w:r>
      <w:r w:rsidR="00717B5C">
        <w:instrText xml:space="preserve">" </w:instrText>
      </w:r>
      <w:r w:rsidR="00717B5C">
        <w:fldChar w:fldCharType="end"/>
      </w:r>
      <w:r w:rsidRPr="0079620E">
        <w:t xml:space="preserve"> and ray tracing</w:t>
      </w:r>
      <w:r w:rsidR="00717B5C">
        <w:fldChar w:fldCharType="begin"/>
      </w:r>
      <w:r w:rsidR="00717B5C">
        <w:instrText xml:space="preserve"> XE "</w:instrText>
      </w:r>
      <w:r w:rsidR="00717B5C" w:rsidRPr="007A60D6">
        <w:instrText>ray tracing</w:instrText>
      </w:r>
      <w:r w:rsidR="00717B5C">
        <w:instrText xml:space="preserve">" </w:instrText>
      </w:r>
      <w:r w:rsidR="00717B5C">
        <w:fldChar w:fldCharType="end"/>
      </w:r>
      <w:r w:rsidRPr="0079620E">
        <w:t>, it</w:t>
      </w:r>
      <w:r w:rsidR="00C8713E" w:rsidRPr="0079620E">
        <w:t xml:space="preserve"> also</w:t>
      </w:r>
      <w:r w:rsidRPr="0079620E">
        <w:t xml:space="preserve"> </w:t>
      </w:r>
      <w:r w:rsidR="00C8713E" w:rsidRPr="0079620E">
        <w:t xml:space="preserve">has many </w:t>
      </w:r>
      <w:r w:rsidRPr="0079620E">
        <w:t>non-graphical applications: i.e., complex math, mining for money, and general performance upgrades over the central processing unit (CPU</w:t>
      </w:r>
      <w:r w:rsidR="00717B5C">
        <w:fldChar w:fldCharType="begin"/>
      </w:r>
      <w:r w:rsidR="00717B5C">
        <w:instrText xml:space="preserve"> XE "</w:instrText>
      </w:r>
      <w:r w:rsidR="00717B5C" w:rsidRPr="00B06950">
        <w:instrText>CPU</w:instrText>
      </w:r>
      <w:r w:rsidR="00717B5C">
        <w:instrText xml:space="preserve">" </w:instrText>
      </w:r>
      <w:r w:rsidR="00717B5C">
        <w:fldChar w:fldCharType="end"/>
      </w:r>
      <w:r w:rsidRPr="0079620E">
        <w:t>). In truth, most GPU applications include both graphical and non-graphical components, such as using math (non-graphical) to simulate a fire (graphical).</w:t>
      </w:r>
      <w:r w:rsidR="001630A0">
        <w:t xml:space="preserve"> Note: divide and conquer</w:t>
      </w:r>
      <w:r w:rsidR="00717B5C">
        <w:fldChar w:fldCharType="begin"/>
      </w:r>
      <w:r w:rsidR="00717B5C">
        <w:instrText xml:space="preserve"> XE "</w:instrText>
      </w:r>
      <w:r w:rsidR="00717B5C" w:rsidRPr="00227861">
        <w:instrText>divide and conquer</w:instrText>
      </w:r>
      <w:r w:rsidR="00717B5C">
        <w:instrText xml:space="preserve">" </w:instrText>
      </w:r>
      <w:r w:rsidR="00717B5C">
        <w:fldChar w:fldCharType="end"/>
      </w:r>
      <w:r w:rsidR="001630A0">
        <w:t xml:space="preserve"> is a technique of dividing a process into similar smaller parts</w:t>
      </w:r>
      <w:r w:rsidR="007D4F86">
        <w:t xml:space="preserve">; all parts can be solved with the same algorithm. If a </w:t>
      </w:r>
      <w:r w:rsidR="001630A0">
        <w:t>process</w:t>
      </w:r>
      <w:r w:rsidR="007D4F86">
        <w:t xml:space="preserve"> can be divided into very simple parts with</w:t>
      </w:r>
      <w:r w:rsidR="001630A0">
        <w:t xml:space="preserve"> the </w:t>
      </w:r>
      <w:r w:rsidR="007D4F86">
        <w:t xml:space="preserve">divide and conquer technique, then that process can utilize the GPU. </w:t>
      </w:r>
      <w:r w:rsidRPr="0079620E">
        <w:t xml:space="preserve">Finally, while interesting </w:t>
      </w:r>
      <w:r w:rsidRPr="0079620E">
        <w:rPr>
          <w:i/>
          <w:iCs/>
        </w:rPr>
        <w:t xml:space="preserve">individual </w:t>
      </w:r>
      <w:r w:rsidRPr="0079620E">
        <w:t xml:space="preserve">GPU applications are in no short supply, this paper is </w:t>
      </w:r>
      <w:r w:rsidRPr="0079620E">
        <w:rPr>
          <w:b/>
          <w:bCs/>
        </w:rPr>
        <w:t>useful</w:t>
      </w:r>
      <w:r w:rsidRPr="0079620E">
        <w:t xml:space="preserve"> because it tries to convey a more general idea of what makes a GPU important. It is a hopefully good first step for those interested in the GPU</w:t>
      </w:r>
      <w:r w:rsidR="007D3124" w:rsidRPr="0079620E">
        <w:t>, or a way to tether in those not interested in the GPU</w:t>
      </w:r>
      <w:r w:rsidRPr="0079620E">
        <w:t xml:space="preserve">. </w:t>
      </w:r>
    </w:p>
    <w:p w14:paraId="4A7CB79D" w14:textId="28A5088C" w:rsidR="00BD55F6" w:rsidRDefault="00BD55F6" w:rsidP="00CB430D">
      <w:pPr>
        <w:pStyle w:val="Heading1"/>
        <w:rPr>
          <w:rFonts w:ascii="Times New Roman" w:hAnsi="Times New Roman" w:cs="Times New Roman"/>
        </w:rPr>
      </w:pPr>
      <w:bookmarkStart w:id="3" w:name="_Toc72798659"/>
      <w:r>
        <w:rPr>
          <w:rFonts w:ascii="Times New Roman" w:hAnsi="Times New Roman" w:cs="Times New Roman"/>
        </w:rPr>
        <w:t>III-</w:t>
      </w:r>
      <w:r w:rsidRPr="00BD55F6">
        <w:rPr>
          <w:rFonts w:ascii="Times New Roman" w:hAnsi="Times New Roman" w:cs="Times New Roman"/>
        </w:rPr>
        <w:t>Narrative</w:t>
      </w:r>
      <w:r>
        <w:rPr>
          <w:rFonts w:ascii="Times New Roman" w:hAnsi="Times New Roman" w:cs="Times New Roman"/>
        </w:rPr>
        <w:t>:</w:t>
      </w:r>
      <w:bookmarkEnd w:id="3"/>
    </w:p>
    <w:p w14:paraId="5E45B521" w14:textId="34AE390F" w:rsidR="007D3124" w:rsidRPr="0079620E" w:rsidRDefault="007D3124" w:rsidP="00CB430D">
      <w:pPr>
        <w:spacing w:after="0"/>
        <w:ind w:firstLine="720"/>
      </w:pPr>
      <w:r w:rsidRPr="0079620E">
        <w:t>Here will be discussed the interesting applications of the GPU</w:t>
      </w:r>
      <w:r w:rsidR="00717B5C">
        <w:fldChar w:fldCharType="begin"/>
      </w:r>
      <w:r w:rsidR="00717B5C">
        <w:instrText xml:space="preserve"> XE "</w:instrText>
      </w:r>
      <w:r w:rsidR="00717B5C" w:rsidRPr="009002E9">
        <w:instrText>GPU</w:instrText>
      </w:r>
      <w:r w:rsidR="00717B5C">
        <w:instrText xml:space="preserve">" </w:instrText>
      </w:r>
      <w:r w:rsidR="00717B5C">
        <w:fldChar w:fldCharType="end"/>
      </w:r>
      <w:r w:rsidRPr="0079620E">
        <w:t>. First the GPU performance, which will compare the CPU</w:t>
      </w:r>
      <w:r w:rsidR="00717B5C">
        <w:fldChar w:fldCharType="begin"/>
      </w:r>
      <w:r w:rsidR="00717B5C">
        <w:instrText xml:space="preserve"> XE "</w:instrText>
      </w:r>
      <w:r w:rsidR="00717B5C" w:rsidRPr="00B06950">
        <w:instrText>CPU</w:instrText>
      </w:r>
      <w:r w:rsidR="00717B5C">
        <w:instrText xml:space="preserve">" </w:instrText>
      </w:r>
      <w:r w:rsidR="00717B5C">
        <w:fldChar w:fldCharType="end"/>
      </w:r>
      <w:r w:rsidRPr="0079620E">
        <w:t xml:space="preserve"> and GPU for various programs. Second</w:t>
      </w:r>
      <w:r w:rsidR="00D6795A" w:rsidRPr="0079620E">
        <w:t xml:space="preserve">: </w:t>
      </w:r>
      <w:r w:rsidRPr="0079620E">
        <w:t xml:space="preserve">the (mostly) graphical uses of the GPU. </w:t>
      </w:r>
      <w:r w:rsidRPr="0079620E">
        <w:lastRenderedPageBreak/>
        <w:t>This will include</w:t>
      </w:r>
      <w:r w:rsidR="00D6795A" w:rsidRPr="0079620E">
        <w:t xml:space="preserve"> a discussion on</w:t>
      </w:r>
      <w:r w:rsidRPr="0079620E">
        <w:t xml:space="preserve"> vertex and fragment shader</w:t>
      </w:r>
      <w:r w:rsidR="00D6795A" w:rsidRPr="0079620E">
        <w:t>s</w:t>
      </w:r>
      <w:r w:rsidR="00717B5C">
        <w:fldChar w:fldCharType="begin"/>
      </w:r>
      <w:r w:rsidR="00717B5C">
        <w:instrText xml:space="preserve"> XE "</w:instrText>
      </w:r>
      <w:r w:rsidR="00717B5C" w:rsidRPr="00986BD3">
        <w:instrText>shaders</w:instrText>
      </w:r>
      <w:r w:rsidR="00717B5C">
        <w:instrText xml:space="preserve">" </w:instrText>
      </w:r>
      <w:r w:rsidR="00717B5C">
        <w:fldChar w:fldCharType="end"/>
      </w:r>
      <w:r w:rsidR="00D6795A" w:rsidRPr="0079620E">
        <w:t xml:space="preserve">. It will also include discussions on video filtering, </w:t>
      </w:r>
      <w:r w:rsidR="00CB430D">
        <w:t>ray tracing</w:t>
      </w:r>
      <w:r w:rsidR="00717B5C">
        <w:fldChar w:fldCharType="begin"/>
      </w:r>
      <w:r w:rsidR="00717B5C">
        <w:instrText xml:space="preserve"> XE "</w:instrText>
      </w:r>
      <w:r w:rsidR="00717B5C" w:rsidRPr="007A60D6">
        <w:instrText>ray tracing</w:instrText>
      </w:r>
      <w:r w:rsidR="00717B5C">
        <w:instrText xml:space="preserve">" </w:instrText>
      </w:r>
      <w:r w:rsidR="00717B5C">
        <w:fldChar w:fldCharType="end"/>
      </w:r>
      <w:r w:rsidR="00CB430D">
        <w:t xml:space="preserve">, </w:t>
      </w:r>
      <w:r w:rsidR="00D6795A" w:rsidRPr="0079620E">
        <w:t>and</w:t>
      </w:r>
      <w:r w:rsidR="0035255E">
        <w:t xml:space="preserve"> a</w:t>
      </w:r>
      <w:r w:rsidR="00D6795A" w:rsidRPr="0079620E">
        <w:t xml:space="preserve"> fire simulation</w:t>
      </w:r>
      <w:r w:rsidR="00717B5C">
        <w:fldChar w:fldCharType="begin"/>
      </w:r>
      <w:r w:rsidR="00717B5C">
        <w:instrText xml:space="preserve"> XE "</w:instrText>
      </w:r>
      <w:r w:rsidR="00717B5C" w:rsidRPr="00B32B13">
        <w:instrText>fire simulation</w:instrText>
      </w:r>
      <w:r w:rsidR="00717B5C">
        <w:instrText xml:space="preserve">" </w:instrText>
      </w:r>
      <w:r w:rsidR="00717B5C">
        <w:fldChar w:fldCharType="end"/>
      </w:r>
      <w:r w:rsidR="00D6795A" w:rsidRPr="0079620E">
        <w:t>. Third: the (mostly) non-graphical uses of the GPU. This will include a</w:t>
      </w:r>
      <w:r w:rsidRPr="0079620E">
        <w:t xml:space="preserve"> </w:t>
      </w:r>
      <w:r w:rsidR="00D6795A" w:rsidRPr="0079620E">
        <w:t>discussion on</w:t>
      </w:r>
      <w:r w:rsidR="00CB430D">
        <w:t xml:space="preserve"> compute shaders,</w:t>
      </w:r>
      <w:r w:rsidR="00D6795A" w:rsidRPr="0079620E">
        <w:t xml:space="preserve"> fluid simulation</w:t>
      </w:r>
      <w:r w:rsidR="00717B5C">
        <w:fldChar w:fldCharType="begin"/>
      </w:r>
      <w:r w:rsidR="00717B5C">
        <w:instrText xml:space="preserve"> XE "</w:instrText>
      </w:r>
      <w:r w:rsidR="00717B5C" w:rsidRPr="0035150A">
        <w:instrText>fluid simulation</w:instrText>
      </w:r>
      <w:r w:rsidR="00717B5C">
        <w:instrText xml:space="preserve">" </w:instrText>
      </w:r>
      <w:r w:rsidR="00717B5C">
        <w:fldChar w:fldCharType="end"/>
      </w:r>
      <w:r w:rsidR="00D6795A" w:rsidRPr="0079620E">
        <w:t xml:space="preserve">, 4D to 3D visualization, </w:t>
      </w:r>
      <w:r w:rsidR="00CB430D">
        <w:t xml:space="preserve">and </w:t>
      </w:r>
      <w:r w:rsidR="00D6795A" w:rsidRPr="0079620E">
        <w:t xml:space="preserve">Mining </w:t>
      </w:r>
      <w:r w:rsidR="00CB430D" w:rsidRPr="0079620E">
        <w:t>crypto currency</w:t>
      </w:r>
      <w:r w:rsidR="00CB430D">
        <w:t>. Except for compute shaders (which is necessary</w:t>
      </w:r>
      <w:r w:rsidR="00BB0356">
        <w:t xml:space="preserve"> to </w:t>
      </w:r>
      <w:del w:id="4" w:author="Jacob Blazina" w:date="2021-05-27T23:06:00Z">
        <w:r w:rsidR="00BB0356" w:rsidDel="00E038F3">
          <w:delText>underestand</w:delText>
        </w:r>
      </w:del>
      <w:ins w:id="5" w:author="Jacob Blazina" w:date="2021-05-27T23:06:00Z">
        <w:r w:rsidR="00E038F3">
          <w:t>understand</w:t>
        </w:r>
      </w:ins>
      <w:r w:rsidR="00CB430D">
        <w:t xml:space="preserve"> for</w:t>
      </w:r>
      <w:r w:rsidR="00BB0356">
        <w:t xml:space="preserve"> its</w:t>
      </w:r>
      <w:r w:rsidR="00CB430D">
        <w:t xml:space="preserve"> proceeding applications) application are organized from most graphical to least graphical. </w:t>
      </w:r>
    </w:p>
    <w:p w14:paraId="3167EC2C" w14:textId="1545847B" w:rsidR="0080548E" w:rsidRPr="00BD55F6" w:rsidRDefault="00BD55F6" w:rsidP="00CB430D">
      <w:pPr>
        <w:pStyle w:val="Heading2"/>
        <w:rPr>
          <w:rFonts w:ascii="Times New Roman" w:hAnsi="Times New Roman" w:cs="Times New Roman"/>
        </w:rPr>
      </w:pPr>
      <w:bookmarkStart w:id="6" w:name="_Toc72798660"/>
      <w:r>
        <w:rPr>
          <w:rFonts w:ascii="Times New Roman" w:hAnsi="Times New Roman" w:cs="Times New Roman"/>
        </w:rPr>
        <w:t>III.1-</w:t>
      </w:r>
      <w:r w:rsidR="0080548E" w:rsidRPr="00BD55F6">
        <w:rPr>
          <w:rFonts w:ascii="Times New Roman" w:hAnsi="Times New Roman" w:cs="Times New Roman"/>
        </w:rPr>
        <w:t>GPU</w:t>
      </w:r>
      <w:r w:rsidR="00717B5C">
        <w:rPr>
          <w:rFonts w:ascii="Times New Roman" w:hAnsi="Times New Roman" w:cs="Times New Roman"/>
        </w:rPr>
        <w:fldChar w:fldCharType="begin"/>
      </w:r>
      <w:r w:rsidR="00717B5C">
        <w:instrText xml:space="preserve"> XE "</w:instrText>
      </w:r>
      <w:r w:rsidR="00717B5C" w:rsidRPr="009002E9">
        <w:instrText>GPU</w:instrText>
      </w:r>
      <w:r w:rsidR="00717B5C">
        <w:instrText xml:space="preserve">" </w:instrText>
      </w:r>
      <w:r w:rsidR="00717B5C">
        <w:rPr>
          <w:rFonts w:ascii="Times New Roman" w:hAnsi="Times New Roman" w:cs="Times New Roman"/>
        </w:rPr>
        <w:fldChar w:fldCharType="end"/>
      </w:r>
      <w:r w:rsidR="0080548E" w:rsidRPr="00BD55F6">
        <w:rPr>
          <w:rFonts w:ascii="Times New Roman" w:hAnsi="Times New Roman" w:cs="Times New Roman"/>
        </w:rPr>
        <w:t xml:space="preserve"> </w:t>
      </w:r>
      <w:r w:rsidR="0035255E">
        <w:rPr>
          <w:rFonts w:ascii="Times New Roman" w:hAnsi="Times New Roman" w:cs="Times New Roman"/>
        </w:rPr>
        <w:t>vs CPU</w:t>
      </w:r>
      <w:bookmarkEnd w:id="6"/>
      <w:r w:rsidR="00717B5C">
        <w:rPr>
          <w:rFonts w:ascii="Times New Roman" w:hAnsi="Times New Roman" w:cs="Times New Roman"/>
        </w:rPr>
        <w:fldChar w:fldCharType="begin"/>
      </w:r>
      <w:r w:rsidR="00717B5C">
        <w:instrText xml:space="preserve"> XE "</w:instrText>
      </w:r>
      <w:r w:rsidR="00717B5C" w:rsidRPr="00B06950">
        <w:instrText>CPU</w:instrText>
      </w:r>
      <w:r w:rsidR="00717B5C">
        <w:instrText xml:space="preserve">" </w:instrText>
      </w:r>
      <w:r w:rsidR="00717B5C">
        <w:rPr>
          <w:rFonts w:ascii="Times New Roman" w:hAnsi="Times New Roman" w:cs="Times New Roman"/>
        </w:rPr>
        <w:fldChar w:fldCharType="end"/>
      </w:r>
    </w:p>
    <w:p w14:paraId="4B0F6062" w14:textId="681AEAC8" w:rsidR="00803BEE" w:rsidRPr="0079620E" w:rsidRDefault="00BC319A" w:rsidP="00CB430D">
      <w:pPr>
        <w:spacing w:after="0"/>
      </w:pPr>
      <w:r w:rsidRPr="0079620E">
        <w:tab/>
      </w:r>
      <w:r w:rsidR="009C48E2" w:rsidRPr="0079620E">
        <w:t>GPU</w:t>
      </w:r>
      <w:r w:rsidR="00DD4155">
        <w:t>s have many threads</w:t>
      </w:r>
      <w:r w:rsidR="00717B5C">
        <w:fldChar w:fldCharType="begin"/>
      </w:r>
      <w:r w:rsidR="00717B5C">
        <w:instrText xml:space="preserve"> XE "</w:instrText>
      </w:r>
      <w:r w:rsidR="00717B5C" w:rsidRPr="006B0931">
        <w:instrText>threads</w:instrText>
      </w:r>
      <w:r w:rsidR="00717B5C">
        <w:instrText xml:space="preserve">" </w:instrText>
      </w:r>
      <w:r w:rsidR="00717B5C">
        <w:fldChar w:fldCharType="end"/>
      </w:r>
      <w:r w:rsidR="00DD4155">
        <w:t>: each thread is a section of a processor which completes one task at a time, which</w:t>
      </w:r>
      <w:r w:rsidR="009C48E2" w:rsidRPr="0079620E">
        <w:t xml:space="preserve"> allow</w:t>
      </w:r>
      <w:r w:rsidR="00DD4155">
        <w:t>s for</w:t>
      </w:r>
      <w:r w:rsidR="009C48E2" w:rsidRPr="0079620E">
        <w:t xml:space="preserve"> large numbers of very small, but parallel tasks. While CPUs also </w:t>
      </w:r>
      <w:r w:rsidR="00DD4155">
        <w:t xml:space="preserve">have threads and thus also </w:t>
      </w:r>
      <w:r w:rsidR="009C48E2" w:rsidRPr="0079620E">
        <w:t xml:space="preserve">allow </w:t>
      </w:r>
      <w:r w:rsidR="00DD4155">
        <w:t xml:space="preserve">for </w:t>
      </w:r>
      <w:r w:rsidR="009C48E2" w:rsidRPr="0079620E">
        <w:t>parallel tasks, they do not allow</w:t>
      </w:r>
      <w:r w:rsidR="00DD4155">
        <w:t xml:space="preserve"> for</w:t>
      </w:r>
      <w:r w:rsidR="009C48E2" w:rsidRPr="0079620E">
        <w:t xml:space="preserve"> nearly as </w:t>
      </w:r>
      <w:r w:rsidR="008E6D12" w:rsidRPr="0079620E">
        <w:t>many</w:t>
      </w:r>
      <w:r w:rsidR="00DD4155">
        <w:t xml:space="preserve">. </w:t>
      </w:r>
      <w:proofErr w:type="gramStart"/>
      <w:r w:rsidR="00DD4155">
        <w:t>That being said,</w:t>
      </w:r>
      <w:r w:rsidR="009C48E2" w:rsidRPr="0079620E">
        <w:t xml:space="preserve"> those</w:t>
      </w:r>
      <w:proofErr w:type="gramEnd"/>
      <w:r w:rsidR="009C48E2" w:rsidRPr="0079620E">
        <w:t xml:space="preserve"> tasks can be </w:t>
      </w:r>
      <w:r w:rsidR="008E6D12" w:rsidRPr="0079620E">
        <w:t xml:space="preserve">much </w:t>
      </w:r>
      <w:r w:rsidR="009C48E2" w:rsidRPr="0079620E">
        <w:t>more complex</w:t>
      </w:r>
      <w:r w:rsidR="000316AB" w:rsidRPr="0079620E">
        <w:t xml:space="preserve"> (Che et al, 2008)</w:t>
      </w:r>
      <w:r w:rsidR="009C48E2" w:rsidRPr="0079620E">
        <w:t>. If the CPU</w:t>
      </w:r>
      <w:r w:rsidR="00717B5C">
        <w:fldChar w:fldCharType="begin"/>
      </w:r>
      <w:r w:rsidR="00717B5C">
        <w:instrText xml:space="preserve"> XE "</w:instrText>
      </w:r>
      <w:r w:rsidR="00717B5C" w:rsidRPr="00B06950">
        <w:instrText>CPU</w:instrText>
      </w:r>
      <w:r w:rsidR="00717B5C">
        <w:instrText xml:space="preserve">" </w:instrText>
      </w:r>
      <w:r w:rsidR="00717B5C">
        <w:fldChar w:fldCharType="end"/>
      </w:r>
      <w:r w:rsidR="009C48E2" w:rsidRPr="0079620E">
        <w:t xml:space="preserve"> </w:t>
      </w:r>
      <w:r w:rsidR="00DA3869" w:rsidRPr="0079620E">
        <w:t>were</w:t>
      </w:r>
      <w:r w:rsidR="009C48E2" w:rsidRPr="0079620E">
        <w:t xml:space="preserve"> a </w:t>
      </w:r>
      <w:r w:rsidR="00DA3869" w:rsidRPr="0079620E">
        <w:t xml:space="preserve">person and was tasked with writing </w:t>
      </w:r>
      <w:r w:rsidR="00387DD1">
        <w:t xml:space="preserve">a </w:t>
      </w:r>
      <w:r w:rsidR="00DA3869" w:rsidRPr="0079620E">
        <w:t>seven page</w:t>
      </w:r>
      <w:r w:rsidR="00387DD1">
        <w:t>d paper</w:t>
      </w:r>
      <w:r w:rsidR="009C48E2" w:rsidRPr="0079620E">
        <w:t xml:space="preserve">, </w:t>
      </w:r>
      <w:r w:rsidR="008E6D12" w:rsidRPr="0079620E">
        <w:t>it</w:t>
      </w:r>
      <w:r w:rsidR="009C48E2" w:rsidRPr="0079620E">
        <w:t xml:space="preserve"> </w:t>
      </w:r>
      <w:r w:rsidR="009054BF" w:rsidRPr="0079620E">
        <w:t xml:space="preserve">could think </w:t>
      </w:r>
      <w:r w:rsidR="008E6D12" w:rsidRPr="0079620E">
        <w:t xml:space="preserve">of what </w:t>
      </w:r>
      <w:r w:rsidR="00387DD1">
        <w:t xml:space="preserve">to </w:t>
      </w:r>
      <w:r w:rsidR="00DA3869" w:rsidRPr="0079620E">
        <w:t>write</w:t>
      </w:r>
      <w:r w:rsidR="008E6D12" w:rsidRPr="0079620E">
        <w:t>, and</w:t>
      </w:r>
      <w:r w:rsidR="00803BEE" w:rsidRPr="0079620E">
        <w:t>, if it really pushe</w:t>
      </w:r>
      <w:r w:rsidR="00DA3869" w:rsidRPr="0079620E">
        <w:t>d</w:t>
      </w:r>
      <w:r w:rsidR="00803BEE" w:rsidRPr="0079620E">
        <w:t xml:space="preserve"> itself, could write that paper in </w:t>
      </w:r>
      <w:r w:rsidR="00387DD1">
        <w:t>24 hours</w:t>
      </w:r>
      <w:r w:rsidR="009C48E2" w:rsidRPr="0079620E">
        <w:t>. If the GPU</w:t>
      </w:r>
      <w:r w:rsidR="00717B5C">
        <w:fldChar w:fldCharType="begin"/>
      </w:r>
      <w:r w:rsidR="00717B5C">
        <w:instrText xml:space="preserve"> XE "</w:instrText>
      </w:r>
      <w:r w:rsidR="00717B5C" w:rsidRPr="009002E9">
        <w:instrText>GPU</w:instrText>
      </w:r>
      <w:r w:rsidR="00717B5C">
        <w:instrText xml:space="preserve">" </w:instrText>
      </w:r>
      <w:r w:rsidR="00717B5C">
        <w:fldChar w:fldCharType="end"/>
      </w:r>
      <w:r w:rsidR="009C48E2" w:rsidRPr="0079620E">
        <w:t xml:space="preserve"> were a person, </w:t>
      </w:r>
      <w:r w:rsidR="00DA3869" w:rsidRPr="0079620E">
        <w:t>and received the same assignment, it would</w:t>
      </w:r>
      <w:r w:rsidR="000212FC">
        <w:t xml:space="preserve"> never be able to come up with an idea, nor would it know what to write even if given an idea.</w:t>
      </w:r>
      <w:r w:rsidR="00DA3869" w:rsidRPr="0079620E">
        <w:t xml:space="preserve"> </w:t>
      </w:r>
      <w:r w:rsidR="000212FC">
        <w:t xml:space="preserve">But when told </w:t>
      </w:r>
      <w:r w:rsidR="00B859D5">
        <w:t xml:space="preserve">exactly </w:t>
      </w:r>
      <w:r w:rsidR="000212FC">
        <w:t>what to write,</w:t>
      </w:r>
      <w:r w:rsidR="00387DD1">
        <w:t xml:space="preserve"> </w:t>
      </w:r>
      <w:r w:rsidR="008E6D12" w:rsidRPr="0079620E">
        <w:t xml:space="preserve">could </w:t>
      </w:r>
      <w:r w:rsidR="00387DD1">
        <w:t xml:space="preserve">then </w:t>
      </w:r>
      <w:r w:rsidR="000212FC">
        <w:t xml:space="preserve">do so 100 times over </w:t>
      </w:r>
      <w:r w:rsidR="008E6D12" w:rsidRPr="0079620E">
        <w:t>in less than a second</w:t>
      </w:r>
      <w:r w:rsidR="009054BF" w:rsidRPr="0079620E">
        <w:t xml:space="preserve"> without breaking a sweat</w:t>
      </w:r>
      <w:r w:rsidR="008E6D12" w:rsidRPr="0079620E">
        <w:t xml:space="preserve">. </w:t>
      </w:r>
    </w:p>
    <w:p w14:paraId="4C898165" w14:textId="4A6D94D1" w:rsidR="00DA3869" w:rsidRPr="0079620E" w:rsidRDefault="00DA3869" w:rsidP="00CB430D">
      <w:pPr>
        <w:spacing w:after="0"/>
      </w:pPr>
      <w:r w:rsidRPr="0079620E">
        <w:tab/>
      </w:r>
      <w:r w:rsidR="00286C23" w:rsidRPr="0079620E">
        <w:t>Pavel et al, created an experiment of testing the GPU</w:t>
      </w:r>
      <w:r w:rsidR="00717B5C">
        <w:fldChar w:fldCharType="begin"/>
      </w:r>
      <w:r w:rsidR="00717B5C">
        <w:instrText xml:space="preserve"> XE "</w:instrText>
      </w:r>
      <w:r w:rsidR="00717B5C" w:rsidRPr="009002E9">
        <w:instrText>GPU</w:instrText>
      </w:r>
      <w:r w:rsidR="00717B5C">
        <w:instrText xml:space="preserve">" </w:instrText>
      </w:r>
      <w:r w:rsidR="00717B5C">
        <w:fldChar w:fldCharType="end"/>
      </w:r>
      <w:r w:rsidR="00286C23" w:rsidRPr="0079620E">
        <w:t xml:space="preserve"> and CPU</w:t>
      </w:r>
      <w:r w:rsidR="00717B5C">
        <w:fldChar w:fldCharType="begin"/>
      </w:r>
      <w:r w:rsidR="00717B5C">
        <w:instrText xml:space="preserve"> XE "</w:instrText>
      </w:r>
      <w:r w:rsidR="00717B5C" w:rsidRPr="00B06950">
        <w:instrText>CPU</w:instrText>
      </w:r>
      <w:r w:rsidR="00717B5C">
        <w:instrText xml:space="preserve">" </w:instrText>
      </w:r>
      <w:r w:rsidR="00717B5C">
        <w:fldChar w:fldCharType="end"/>
      </w:r>
      <w:r w:rsidR="00286C23" w:rsidRPr="0079620E">
        <w:t xml:space="preserve"> comparatively</w:t>
      </w:r>
      <w:r w:rsidR="00E11386" w:rsidRPr="0079620E">
        <w:t xml:space="preserve"> for seven different problems</w:t>
      </w:r>
      <w:r w:rsidR="00286C23" w:rsidRPr="0079620E">
        <w:t xml:space="preserve">. </w:t>
      </w:r>
      <w:r w:rsidR="00FA60E1" w:rsidRPr="0079620E">
        <w:t xml:space="preserve">Here will be shown only </w:t>
      </w:r>
      <w:r w:rsidR="00EC7882" w:rsidRPr="0079620E">
        <w:t>two</w:t>
      </w:r>
      <w:r w:rsidR="00FA60E1" w:rsidRPr="0079620E">
        <w:t xml:space="preserve">. </w:t>
      </w:r>
      <w:r w:rsidR="00286C23" w:rsidRPr="0079620E">
        <w:t>In the experiment</w:t>
      </w:r>
      <w:r w:rsidR="00E11386" w:rsidRPr="0079620E">
        <w:t>,</w:t>
      </w:r>
      <w:r w:rsidR="00286C23" w:rsidRPr="0079620E">
        <w:t xml:space="preserve"> they </w:t>
      </w:r>
      <w:r w:rsidR="00E11386" w:rsidRPr="0079620E">
        <w:t>compare</w:t>
      </w:r>
      <w:r w:rsidR="00286C23" w:rsidRPr="0079620E">
        <w:t xml:space="preserve"> an NVIDIA GeForce GTX 260 GPU and two </w:t>
      </w:r>
      <w:r w:rsidR="00B55101" w:rsidRPr="0079620E">
        <w:t xml:space="preserve">Intel-Xeon dual-core processor CPUs. They used the </w:t>
      </w:r>
      <w:proofErr w:type="spellStart"/>
      <w:r w:rsidR="00B55101" w:rsidRPr="0079620E">
        <w:t>Cuda</w:t>
      </w:r>
      <w:proofErr w:type="spellEnd"/>
      <w:r w:rsidR="00B55101" w:rsidRPr="0079620E">
        <w:t xml:space="preserve"> language for GPU applications</w:t>
      </w:r>
      <w:r w:rsidR="00E11386" w:rsidRPr="0079620E">
        <w:t>—</w:t>
      </w:r>
      <w:r w:rsidR="00B55101" w:rsidRPr="0079620E">
        <w:t>which is</w:t>
      </w:r>
      <w:r w:rsidR="00E11386" w:rsidRPr="0079620E">
        <w:softHyphen/>
      </w:r>
      <w:r w:rsidR="00E11386" w:rsidRPr="0079620E">
        <w:softHyphen/>
      </w:r>
      <w:r w:rsidR="00B55101" w:rsidRPr="0079620E">
        <w:t xml:space="preserve"> an NVIDA created language designed for utilizing the GPU</w:t>
      </w:r>
      <w:r w:rsidR="00E11386" w:rsidRPr="0079620E">
        <w:t xml:space="preserve">—and OpenMP API for the CPU. The same number of inputs is given for each version, and the timing of the program is calculated using commands within the code of either language. </w:t>
      </w:r>
      <w:r w:rsidR="00BD55F6" w:rsidRPr="0079620E">
        <w:t xml:space="preserve">While it is true that the hardware used here is outdated, the tests themselves are represented in factors, not specific times. So, it should still be accurate for these specific applications. </w:t>
      </w:r>
    </w:p>
    <w:p w14:paraId="083D4661" w14:textId="7CDE21FA" w:rsidR="00BD55F6" w:rsidRPr="0079620E" w:rsidRDefault="00E11386" w:rsidP="00CB430D">
      <w:pPr>
        <w:spacing w:after="0"/>
      </w:pPr>
      <w:r w:rsidRPr="0079620E">
        <w:tab/>
      </w:r>
      <w:r w:rsidR="00FA60E1" w:rsidRPr="0079620E">
        <w:t xml:space="preserve">The first test was with </w:t>
      </w:r>
      <w:commentRangeStart w:id="7"/>
      <w:r w:rsidR="00FA60E1" w:rsidRPr="0079620E">
        <w:t>SRAD</w:t>
      </w:r>
      <w:commentRangeEnd w:id="7"/>
      <w:r w:rsidR="00E038F3">
        <w:rPr>
          <w:rStyle w:val="CommentReference"/>
        </w:rPr>
        <w:commentReference w:id="7"/>
      </w:r>
      <w:r w:rsidR="00FA60E1" w:rsidRPr="0079620E">
        <w:t>: a method for removing unnecessary visual noise in ultrasonic radar imaging. The technique divides itself into a</w:t>
      </w:r>
      <w:r w:rsidR="003909FD" w:rsidRPr="0079620E">
        <w:t xml:space="preserve"> square matrix </w:t>
      </w:r>
      <w:r w:rsidR="00FA60E1" w:rsidRPr="0079620E">
        <w:t xml:space="preserve">and thus works well with a parallel </w:t>
      </w:r>
      <w:r w:rsidR="00FA60E1" w:rsidRPr="0079620E">
        <w:lastRenderedPageBreak/>
        <w:t xml:space="preserve">implementation. In the end, the </w:t>
      </w:r>
      <w:proofErr w:type="spellStart"/>
      <w:r w:rsidR="00FA60E1" w:rsidRPr="0079620E">
        <w:t>Cuda</w:t>
      </w:r>
      <w:proofErr w:type="spellEnd"/>
      <w:r w:rsidR="00FA60E1" w:rsidRPr="0079620E">
        <w:t xml:space="preserve"> version had a 5x increase in speed over the CPU</w:t>
      </w:r>
      <w:r w:rsidR="00717B5C">
        <w:fldChar w:fldCharType="begin"/>
      </w:r>
      <w:r w:rsidR="00717B5C">
        <w:instrText xml:space="preserve"> XE "</w:instrText>
      </w:r>
      <w:r w:rsidR="00717B5C" w:rsidRPr="00B06950">
        <w:instrText>CPU</w:instrText>
      </w:r>
      <w:r w:rsidR="00717B5C">
        <w:instrText xml:space="preserve">" </w:instrText>
      </w:r>
      <w:r w:rsidR="00717B5C">
        <w:fldChar w:fldCharType="end"/>
      </w:r>
      <w:r w:rsidR="00FA60E1" w:rsidRPr="0079620E">
        <w:t xml:space="preserve"> equivalent program</w:t>
      </w:r>
      <w:r w:rsidR="003909FD" w:rsidRPr="0079620E">
        <w:t xml:space="preserve"> when applying the program to a matrix of size 2,048 (4,194,304 elements)</w:t>
      </w:r>
      <w:r w:rsidR="00FA60E1" w:rsidRPr="0079620E">
        <w:t xml:space="preserve">. </w:t>
      </w:r>
    </w:p>
    <w:p w14:paraId="2BCFF31C" w14:textId="025FA606" w:rsidR="00FA60E1" w:rsidRPr="0079620E" w:rsidRDefault="00FA60E1" w:rsidP="00CB430D">
      <w:pPr>
        <w:spacing w:after="0"/>
        <w:ind w:firstLine="720"/>
      </w:pPr>
      <w:r w:rsidRPr="0079620E">
        <w:t>The second test was with Combinational logic</w:t>
      </w:r>
      <w:r w:rsidR="003909FD" w:rsidRPr="0079620E">
        <w:t xml:space="preserve">, specifically it seems permutations. This is an interesting example because it was tested in two different ways: firstly, using if-statements, and secondly, using look-up tables. Look-up tables require much less “thinking” from the program. An if-statement would be like being told to go to a certain chapter in a book (without using the TOC), and a look-up table would be like being told to go to specific page number. In the end, with a </w:t>
      </w:r>
      <w:r w:rsidR="00EC7882" w:rsidRPr="0079620E">
        <w:t xml:space="preserve">permutation of 64, it was found that the look-up table had a 2.6 to 5.5 factor of increase in </w:t>
      </w:r>
      <w:r w:rsidR="00A3266D" w:rsidRPr="0079620E">
        <w:t>speed</w:t>
      </w:r>
      <w:r w:rsidR="00A3266D">
        <w:t xml:space="preserve"> compared to if statements (for a GPU</w:t>
      </w:r>
      <w:r w:rsidR="00717B5C">
        <w:fldChar w:fldCharType="begin"/>
      </w:r>
      <w:r w:rsidR="00717B5C">
        <w:instrText xml:space="preserve"> XE "</w:instrText>
      </w:r>
      <w:r w:rsidR="00717B5C" w:rsidRPr="009002E9">
        <w:instrText>GPU</w:instrText>
      </w:r>
      <w:r w:rsidR="00717B5C">
        <w:instrText xml:space="preserve">" </w:instrText>
      </w:r>
      <w:r w:rsidR="00717B5C">
        <w:fldChar w:fldCharType="end"/>
      </w:r>
      <w:r w:rsidR="00A3266D">
        <w:t xml:space="preserve"> implementation)</w:t>
      </w:r>
      <w:r w:rsidR="00EC7882" w:rsidRPr="0079620E">
        <w:t xml:space="preserve">. This shows that the GPU works much better when it does not have to “think.” Now only using look-up tables and an input size of 18, it was found that </w:t>
      </w:r>
      <w:r w:rsidR="00A3266D">
        <w:t xml:space="preserve">the </w:t>
      </w:r>
      <w:r w:rsidR="00EC7882" w:rsidRPr="0079620E">
        <w:t>GPU had a 12x increase in speed over the CPU</w:t>
      </w:r>
      <w:r w:rsidR="00717B5C">
        <w:fldChar w:fldCharType="begin"/>
      </w:r>
      <w:r w:rsidR="00717B5C">
        <w:instrText xml:space="preserve"> XE "</w:instrText>
      </w:r>
      <w:r w:rsidR="00717B5C" w:rsidRPr="00B06950">
        <w:instrText>CPU</w:instrText>
      </w:r>
      <w:r w:rsidR="00717B5C">
        <w:instrText xml:space="preserve">" </w:instrText>
      </w:r>
      <w:r w:rsidR="00717B5C">
        <w:fldChar w:fldCharType="end"/>
      </w:r>
      <w:r w:rsidR="00EC7882" w:rsidRPr="0079620E">
        <w:t xml:space="preserve">. </w:t>
      </w:r>
    </w:p>
    <w:p w14:paraId="26A2BDD9" w14:textId="5CC824A4" w:rsidR="0080548E" w:rsidRPr="00BD55F6" w:rsidRDefault="00BD55F6" w:rsidP="00CB430D">
      <w:pPr>
        <w:pStyle w:val="Heading2"/>
        <w:rPr>
          <w:rFonts w:ascii="Times New Roman" w:hAnsi="Times New Roman" w:cs="Times New Roman"/>
        </w:rPr>
      </w:pPr>
      <w:bookmarkStart w:id="8" w:name="_Toc72798661"/>
      <w:r>
        <w:rPr>
          <w:rFonts w:ascii="Times New Roman" w:hAnsi="Times New Roman" w:cs="Times New Roman"/>
        </w:rPr>
        <w:t>III.2-</w:t>
      </w:r>
      <w:r w:rsidR="0080548E" w:rsidRPr="00BD55F6">
        <w:rPr>
          <w:rFonts w:ascii="Times New Roman" w:hAnsi="Times New Roman" w:cs="Times New Roman"/>
        </w:rPr>
        <w:t>Graphical</w:t>
      </w:r>
      <w:r w:rsidR="00717B5C">
        <w:rPr>
          <w:rFonts w:ascii="Times New Roman" w:hAnsi="Times New Roman" w:cs="Times New Roman"/>
        </w:rPr>
        <w:fldChar w:fldCharType="begin"/>
      </w:r>
      <w:r w:rsidR="00717B5C">
        <w:instrText xml:space="preserve"> XE "</w:instrText>
      </w:r>
      <w:r w:rsidR="00717B5C" w:rsidRPr="00C900D5">
        <w:instrText>Graphical</w:instrText>
      </w:r>
      <w:r w:rsidR="00717B5C">
        <w:instrText xml:space="preserve">" </w:instrText>
      </w:r>
      <w:r w:rsidR="00717B5C">
        <w:rPr>
          <w:rFonts w:ascii="Times New Roman" w:hAnsi="Times New Roman" w:cs="Times New Roman"/>
        </w:rPr>
        <w:fldChar w:fldCharType="end"/>
      </w:r>
      <w:r w:rsidR="0080548E" w:rsidRPr="00BD55F6">
        <w:rPr>
          <w:rFonts w:ascii="Times New Roman" w:hAnsi="Times New Roman" w:cs="Times New Roman"/>
        </w:rPr>
        <w:t xml:space="preserve"> Application</w:t>
      </w:r>
      <w:r w:rsidR="00BC319A" w:rsidRPr="00BD55F6">
        <w:rPr>
          <w:rFonts w:ascii="Times New Roman" w:hAnsi="Times New Roman" w:cs="Times New Roman"/>
        </w:rPr>
        <w:t>s</w:t>
      </w:r>
      <w:bookmarkEnd w:id="8"/>
    </w:p>
    <w:p w14:paraId="60362BD2" w14:textId="1A68B354" w:rsidR="00BD55F6" w:rsidRPr="0079620E" w:rsidRDefault="00BD55F6" w:rsidP="00CB430D">
      <w:pPr>
        <w:spacing w:after="0"/>
        <w:ind w:firstLine="720"/>
      </w:pPr>
      <w:r w:rsidRPr="0079620E">
        <w:t xml:space="preserve">Like previously stated, </w:t>
      </w:r>
      <w:r w:rsidR="00DA085F">
        <w:t xml:space="preserve">many </w:t>
      </w:r>
      <w:r w:rsidRPr="0079620E">
        <w:t>GPU</w:t>
      </w:r>
      <w:r w:rsidR="00717B5C">
        <w:fldChar w:fldCharType="begin"/>
      </w:r>
      <w:r w:rsidR="00717B5C">
        <w:instrText xml:space="preserve"> XE "</w:instrText>
      </w:r>
      <w:r w:rsidR="00717B5C" w:rsidRPr="009002E9">
        <w:instrText>GPU</w:instrText>
      </w:r>
      <w:r w:rsidR="00717B5C">
        <w:instrText xml:space="preserve">" </w:instrText>
      </w:r>
      <w:r w:rsidR="00717B5C">
        <w:fldChar w:fldCharType="end"/>
      </w:r>
      <w:r w:rsidRPr="0079620E">
        <w:t xml:space="preserve"> applications have at least a little of both graphical and non-graphical components. This seems especially true for graphical GPU applications. </w:t>
      </w:r>
    </w:p>
    <w:p w14:paraId="49F0D659" w14:textId="02E43F6B" w:rsidR="00B75FBD" w:rsidRDefault="00B75FBD" w:rsidP="00CB430D">
      <w:pPr>
        <w:pStyle w:val="Heading3"/>
        <w:rPr>
          <w:rFonts w:ascii="Times New Roman" w:hAnsi="Times New Roman" w:cs="Times New Roman"/>
        </w:rPr>
      </w:pPr>
      <w:bookmarkStart w:id="9" w:name="_Toc72798662"/>
      <w:r w:rsidRPr="000860F9">
        <w:rPr>
          <w:rFonts w:ascii="Times New Roman" w:hAnsi="Times New Roman" w:cs="Times New Roman"/>
        </w:rPr>
        <w:t>III.2.</w:t>
      </w:r>
      <w:r w:rsidR="009D1156">
        <w:rPr>
          <w:rFonts w:ascii="Times New Roman" w:hAnsi="Times New Roman" w:cs="Times New Roman"/>
        </w:rPr>
        <w:t>A</w:t>
      </w:r>
      <w:r w:rsidR="000860F9">
        <w:rPr>
          <w:rFonts w:ascii="Times New Roman" w:hAnsi="Times New Roman" w:cs="Times New Roman"/>
        </w:rPr>
        <w:t>-</w:t>
      </w:r>
      <w:r w:rsidR="000860F9" w:rsidRPr="000860F9">
        <w:rPr>
          <w:rFonts w:ascii="Times New Roman" w:hAnsi="Times New Roman" w:cs="Times New Roman"/>
        </w:rPr>
        <w:t>shaders</w:t>
      </w:r>
      <w:bookmarkEnd w:id="9"/>
      <w:r w:rsidR="00717B5C">
        <w:rPr>
          <w:rFonts w:ascii="Times New Roman" w:hAnsi="Times New Roman" w:cs="Times New Roman"/>
        </w:rPr>
        <w:fldChar w:fldCharType="begin"/>
      </w:r>
      <w:r w:rsidR="00717B5C">
        <w:instrText xml:space="preserve"> XE "</w:instrText>
      </w:r>
      <w:r w:rsidR="00717B5C" w:rsidRPr="00986BD3">
        <w:instrText>shaders</w:instrText>
      </w:r>
      <w:r w:rsidR="00717B5C">
        <w:instrText xml:space="preserve">" </w:instrText>
      </w:r>
      <w:r w:rsidR="00717B5C">
        <w:rPr>
          <w:rFonts w:ascii="Times New Roman" w:hAnsi="Times New Roman" w:cs="Times New Roman"/>
        </w:rPr>
        <w:fldChar w:fldCharType="end"/>
      </w:r>
    </w:p>
    <w:p w14:paraId="5F0E16B8" w14:textId="7B17619E" w:rsidR="009D1156" w:rsidRPr="0079620E" w:rsidRDefault="000860F9" w:rsidP="00CB430D">
      <w:pPr>
        <w:spacing w:after="0"/>
        <w:ind w:firstLine="720"/>
      </w:pPr>
      <w:r w:rsidRPr="0079620E">
        <w:t>Shaders are programs written to have (usually) visual effects in a program</w:t>
      </w:r>
      <w:r w:rsidR="009A7072">
        <w:t xml:space="preserve"> like OpenGL or Vulkan</w:t>
      </w:r>
      <w:r w:rsidRPr="0079620E">
        <w:t>. This can range from making a tree’s leaves rustl</w:t>
      </w:r>
      <w:r w:rsidR="009D1156" w:rsidRPr="0079620E">
        <w:t>ing</w:t>
      </w:r>
      <w:r w:rsidRPr="0079620E">
        <w:t xml:space="preserve"> in the wind in some video game engine</w:t>
      </w:r>
      <w:r w:rsidR="009D1156" w:rsidRPr="0079620E">
        <w:t xml:space="preserve"> to </w:t>
      </w:r>
      <w:r w:rsidRPr="0079620E">
        <w:t xml:space="preserve">having neat patterns float around in the background </w:t>
      </w:r>
      <w:r w:rsidR="009D1156" w:rsidRPr="0079620E">
        <w:t xml:space="preserve">of some </w:t>
      </w:r>
      <w:r w:rsidRPr="0079620E">
        <w:t xml:space="preserve">GUI. </w:t>
      </w:r>
      <w:r w:rsidR="009D1156" w:rsidRPr="0079620E">
        <w:t>Every shader takes an input and gives an output to the next part of the graphics pipeline: first in the pipeline is the Vertex shader</w:t>
      </w:r>
      <w:r w:rsidR="00EB5C51" w:rsidRPr="0079620E">
        <w:t xml:space="preserve">: it takes in information about a 3D </w:t>
      </w:r>
      <w:r w:rsidR="0079620E" w:rsidRPr="0079620E">
        <w:t>object and</w:t>
      </w:r>
      <w:r w:rsidR="00EB5C51" w:rsidRPr="0079620E">
        <w:t xml:space="preserve"> modifies it</w:t>
      </w:r>
      <w:r w:rsidR="009D1156" w:rsidRPr="0079620E">
        <w:t>. The vertex shader then hands its output to the next set of steps in the pipeline (which goes beyond the scope of this paper), until it reaches the fragment shader. The fragment shader is the last part of the pipeline</w:t>
      </w:r>
      <w:r w:rsidR="00EB5C51" w:rsidRPr="0079620E">
        <w:t>: it colors in the pixels on the screen</w:t>
      </w:r>
      <w:r w:rsidR="009D1156" w:rsidRPr="0079620E">
        <w:t>. Here you have seen two major shaders</w:t>
      </w:r>
      <w:r w:rsidR="00717B5C">
        <w:fldChar w:fldCharType="begin"/>
      </w:r>
      <w:r w:rsidR="00717B5C">
        <w:instrText xml:space="preserve"> XE "</w:instrText>
      </w:r>
      <w:r w:rsidR="00717B5C" w:rsidRPr="00986BD3">
        <w:instrText>shaders</w:instrText>
      </w:r>
      <w:r w:rsidR="00717B5C">
        <w:instrText xml:space="preserve">" </w:instrText>
      </w:r>
      <w:r w:rsidR="00717B5C">
        <w:fldChar w:fldCharType="end"/>
      </w:r>
      <w:r w:rsidR="009D1156" w:rsidRPr="0079620E">
        <w:t>: Vertex and Fragment. Another major shader is the compute shader.</w:t>
      </w:r>
      <w:r w:rsidR="0079620E">
        <w:t xml:space="preserve"> </w:t>
      </w:r>
      <w:bookmarkStart w:id="10" w:name="_Hlk72645871"/>
      <w:r w:rsidR="0079620E">
        <w:t>(Bailey &amp; Cunningham, 2012)</w:t>
      </w:r>
      <w:r w:rsidR="009D1156" w:rsidRPr="0079620E">
        <w:t xml:space="preserve"> </w:t>
      </w:r>
      <w:bookmarkEnd w:id="10"/>
      <w:r w:rsidR="009D1156" w:rsidRPr="0079620E">
        <w:t>This will b</w:t>
      </w:r>
      <w:r w:rsidRPr="0079620E">
        <w:t xml:space="preserve">e discussed in section III.3. </w:t>
      </w:r>
    </w:p>
    <w:p w14:paraId="53978029" w14:textId="7881354C" w:rsidR="000860F9" w:rsidRPr="0079620E" w:rsidRDefault="000860F9" w:rsidP="00CB430D">
      <w:pPr>
        <w:spacing w:after="0"/>
        <w:ind w:firstLine="720"/>
      </w:pPr>
      <w:r w:rsidRPr="0079620E">
        <w:lastRenderedPageBreak/>
        <w:t>Vertex shaders</w:t>
      </w:r>
      <w:r w:rsidR="00717B5C">
        <w:fldChar w:fldCharType="begin"/>
      </w:r>
      <w:r w:rsidR="00717B5C">
        <w:instrText xml:space="preserve"> XE "</w:instrText>
      </w:r>
      <w:r w:rsidR="00717B5C" w:rsidRPr="00986BD3">
        <w:instrText>shaders</w:instrText>
      </w:r>
      <w:r w:rsidR="00717B5C">
        <w:instrText xml:space="preserve">" </w:instrText>
      </w:r>
      <w:r w:rsidR="00717B5C">
        <w:fldChar w:fldCharType="end"/>
      </w:r>
      <w:r w:rsidRPr="0079620E">
        <w:t xml:space="preserve">: </w:t>
      </w:r>
      <w:r w:rsidR="00071EE8" w:rsidRPr="0079620E">
        <w:t xml:space="preserve">Most importantly the vertex shader takes in vertex </w:t>
      </w:r>
      <w:r w:rsidR="00EB5C51" w:rsidRPr="0079620E">
        <w:t>location (in x,</w:t>
      </w:r>
      <w:r w:rsidR="0079620E" w:rsidRPr="0079620E">
        <w:t xml:space="preserve"> </w:t>
      </w:r>
      <w:r w:rsidR="00EB5C51" w:rsidRPr="0079620E">
        <w:t>y,</w:t>
      </w:r>
      <w:r w:rsidR="0079620E" w:rsidRPr="0079620E">
        <w:t xml:space="preserve"> </w:t>
      </w:r>
      <w:r w:rsidR="00EB5C51" w:rsidRPr="0079620E">
        <w:t>z coordinates)</w:t>
      </w:r>
      <w:r w:rsidR="00071EE8" w:rsidRPr="0079620E">
        <w:t xml:space="preserve"> </w:t>
      </w:r>
      <w:r w:rsidR="00EB5C51" w:rsidRPr="0079620E">
        <w:t xml:space="preserve">and their </w:t>
      </w:r>
      <w:commentRangeStart w:id="11"/>
      <w:proofErr w:type="spellStart"/>
      <w:r w:rsidR="00EB5C51" w:rsidRPr="0079620E">
        <w:t>normals</w:t>
      </w:r>
      <w:commentRangeEnd w:id="11"/>
      <w:proofErr w:type="spellEnd"/>
      <w:r w:rsidR="00E038F3">
        <w:rPr>
          <w:rStyle w:val="CommentReference"/>
        </w:rPr>
        <w:commentReference w:id="11"/>
      </w:r>
      <w:r w:rsidR="00EB5C51" w:rsidRPr="0079620E">
        <w:t xml:space="preserve">: the </w:t>
      </w:r>
      <w:r w:rsidR="00D87350" w:rsidRPr="0079620E">
        <w:t>angle</w:t>
      </w:r>
      <w:r w:rsidR="00EB5C51" w:rsidRPr="0079620E">
        <w:t xml:space="preserve"> the vertex is </w:t>
      </w:r>
      <w:r w:rsidR="00D87350" w:rsidRPr="0079620E">
        <w:t>pointing</w:t>
      </w:r>
      <w:r w:rsidR="00EB5C51" w:rsidRPr="0079620E">
        <w:t>.</w:t>
      </w:r>
      <w:r w:rsidR="00071EE8" w:rsidRPr="0079620E">
        <w:t xml:space="preserve"> </w:t>
      </w:r>
      <w:r w:rsidR="00EB5C51" w:rsidRPr="0079620E">
        <w:t xml:space="preserve">Assuming that proper shading has already been implemented, </w:t>
      </w:r>
      <w:proofErr w:type="spellStart"/>
      <w:r w:rsidR="00EB5C51" w:rsidRPr="0079620E">
        <w:t>normals</w:t>
      </w:r>
      <w:proofErr w:type="spellEnd"/>
      <w:r w:rsidR="00EB5C51" w:rsidRPr="0079620E">
        <w:t xml:space="preserve"> also dictate the shadows on the object; the close</w:t>
      </w:r>
      <w:r w:rsidR="00D87350" w:rsidRPr="0079620E">
        <w:t>r</w:t>
      </w:r>
      <w:r w:rsidR="00EB5C51" w:rsidRPr="0079620E">
        <w:t xml:space="preserve"> two normal </w:t>
      </w:r>
      <w:r w:rsidR="00D87350" w:rsidRPr="0079620E">
        <w:t xml:space="preserve">angles are to each other </w:t>
      </w:r>
      <w:r w:rsidR="00EB5C51" w:rsidRPr="0079620E">
        <w:t>are</w:t>
      </w:r>
      <w:r w:rsidR="00D87350" w:rsidRPr="0079620E">
        <w:t>, the smoother a shadow will be.</w:t>
      </w:r>
      <w:r w:rsidR="00EB5C51" w:rsidRPr="0079620E">
        <w:t xml:space="preserve"> The vertex shader</w:t>
      </w:r>
      <w:r w:rsidR="00071EE8" w:rsidRPr="0079620E">
        <w:t xml:space="preserve"> can modify these values </w:t>
      </w:r>
      <w:r w:rsidR="00EB5C51" w:rsidRPr="0079620E">
        <w:t xml:space="preserve">in real time </w:t>
      </w:r>
      <w:r w:rsidR="00071EE8" w:rsidRPr="0079620E">
        <w:t xml:space="preserve">(per vertex of a 3D object), and then output them to the rest of the graphics pipeline. </w:t>
      </w:r>
      <w:r w:rsidR="00EB5C51" w:rsidRPr="0079620E">
        <w:t xml:space="preserve">For example, a static </w:t>
      </w:r>
      <w:r w:rsidR="00D87350" w:rsidRPr="0079620E">
        <w:t xml:space="preserve">sharp-edged </w:t>
      </w:r>
      <w:r w:rsidR="00EB5C51" w:rsidRPr="0079620E">
        <w:t xml:space="preserve">sphere could be inputted, and outputted: a </w:t>
      </w:r>
      <w:r w:rsidR="00D87350" w:rsidRPr="0079620E">
        <w:t xml:space="preserve">smooth-edged </w:t>
      </w:r>
      <w:r w:rsidR="00EB5C51" w:rsidRPr="0079620E">
        <w:t>cube with 3D waves going up and down its surface</w:t>
      </w:r>
      <w:r w:rsidR="00D87350" w:rsidRPr="0079620E">
        <w:t xml:space="preserve"> displaced 25 units away on the x-axis</w:t>
      </w:r>
      <w:r w:rsidR="00EB5C51" w:rsidRPr="0079620E">
        <w:t xml:space="preserve">. </w:t>
      </w:r>
      <w:r w:rsidR="0079620E">
        <w:t>(Bailey &amp; Cunningham, 2012)</w:t>
      </w:r>
    </w:p>
    <w:p w14:paraId="757665E0" w14:textId="3CB8DDED" w:rsidR="0035255E" w:rsidRDefault="00EB5C51" w:rsidP="00CB430D">
      <w:pPr>
        <w:spacing w:after="0"/>
        <w:ind w:firstLine="720"/>
      </w:pPr>
      <w:r w:rsidRPr="0079620E">
        <w:t>Fragment shaders</w:t>
      </w:r>
      <w:r w:rsidR="00717B5C">
        <w:fldChar w:fldCharType="begin"/>
      </w:r>
      <w:r w:rsidR="00717B5C">
        <w:instrText xml:space="preserve"> XE "</w:instrText>
      </w:r>
      <w:r w:rsidR="00717B5C" w:rsidRPr="00986BD3">
        <w:instrText>shaders</w:instrText>
      </w:r>
      <w:r w:rsidR="00717B5C">
        <w:instrText xml:space="preserve">" </w:instrText>
      </w:r>
      <w:r w:rsidR="00717B5C">
        <w:fldChar w:fldCharType="end"/>
      </w:r>
      <w:r w:rsidRPr="0079620E">
        <w:t xml:space="preserve">: </w:t>
      </w:r>
      <w:r w:rsidR="0079620E">
        <w:t xml:space="preserve">In short, </w:t>
      </w:r>
      <w:r w:rsidR="00F14C0A">
        <w:t xml:space="preserve">they </w:t>
      </w:r>
      <w:r w:rsidR="0079620E">
        <w:t xml:space="preserve">produce a color for every pixel on the screen. For a common 1080 by 1920 monitor, that is 2,073,600 pixels to color. If you have a 60hz screen, that is 124,416,000 pixels </w:t>
      </w:r>
      <w:r w:rsidR="00F14C0A">
        <w:t xml:space="preserve">to color </w:t>
      </w:r>
      <w:r w:rsidR="0079620E" w:rsidRPr="00F14C0A">
        <w:rPr>
          <w:i/>
          <w:iCs/>
        </w:rPr>
        <w:t xml:space="preserve">per </w:t>
      </w:r>
      <w:r w:rsidR="00F14C0A" w:rsidRPr="00F14C0A">
        <w:rPr>
          <w:i/>
          <w:iCs/>
        </w:rPr>
        <w:t>second</w:t>
      </w:r>
      <w:r w:rsidR="00F14C0A">
        <w:t>. This is on top of whatever complicated math or background functions the GPU</w:t>
      </w:r>
      <w:r w:rsidR="00717B5C">
        <w:fldChar w:fldCharType="begin"/>
      </w:r>
      <w:r w:rsidR="00717B5C">
        <w:instrText xml:space="preserve"> XE "</w:instrText>
      </w:r>
      <w:r w:rsidR="00717B5C" w:rsidRPr="009002E9">
        <w:instrText>GPU</w:instrText>
      </w:r>
      <w:r w:rsidR="00717B5C">
        <w:instrText xml:space="preserve">" </w:instrText>
      </w:r>
      <w:r w:rsidR="00717B5C">
        <w:fldChar w:fldCharType="end"/>
      </w:r>
      <w:r w:rsidR="00F14C0A">
        <w:t xml:space="preserve"> might already be doing. With these types of numbers, the GPU starts to seem </w:t>
      </w:r>
      <w:del w:id="12" w:author="Jacob Blazina" w:date="2021-05-27T23:05:00Z">
        <w:r w:rsidR="00F14C0A" w:rsidDel="00E038F3">
          <w:delText>really impressive</w:delText>
        </w:r>
      </w:del>
      <w:ins w:id="13" w:author="Jacob Blazina" w:date="2021-05-27T23:05:00Z">
        <w:r w:rsidR="00E038F3">
          <w:t>impressive</w:t>
        </w:r>
      </w:ins>
      <w:r w:rsidR="00F14C0A">
        <w:t xml:space="preserve">. </w:t>
      </w:r>
      <w:del w:id="14" w:author="Jacob Blazina" w:date="2021-05-27T23:06:00Z">
        <w:r w:rsidR="00F14C0A" w:rsidDel="00E038F3">
          <w:delText>Back to fragment shaders</w:delText>
        </w:r>
        <w:r w:rsidR="000212FC" w:rsidDel="00E038F3">
          <w:delText xml:space="preserve">. </w:delText>
        </w:r>
      </w:del>
      <w:r w:rsidR="000212FC">
        <w:t>M</w:t>
      </w:r>
      <w:r w:rsidR="00F14C0A">
        <w:t xml:space="preserve">ost importantly, a fragment shader takes in a texture: a 2D colored </w:t>
      </w:r>
      <w:r w:rsidR="000212FC">
        <w:t>“</w:t>
      </w:r>
      <w:r w:rsidR="00F14C0A">
        <w:t>wrap</w:t>
      </w:r>
      <w:r w:rsidR="000212FC">
        <w:t>” which is</w:t>
      </w:r>
      <w:r w:rsidR="00F14C0A">
        <w:t xml:space="preserve"> </w:t>
      </w:r>
      <w:r w:rsidR="000212FC">
        <w:t>“</w:t>
      </w:r>
      <w:r w:rsidR="00F14C0A">
        <w:t>glued</w:t>
      </w:r>
      <w:r w:rsidR="000212FC">
        <w:t>”</w:t>
      </w:r>
      <w:r w:rsidR="00F14C0A">
        <w:t xml:space="preserve"> perfectly onto an object. For example, when you wrap a present, it is kind of like you are giving it a texture. In real time, the fragment shader can modify this texture. This is where </w:t>
      </w:r>
      <w:r w:rsidR="000212FC">
        <w:t>tasks</w:t>
      </w:r>
      <w:r w:rsidR="00F14C0A">
        <w:t xml:space="preserve"> like reflections </w:t>
      </w:r>
      <w:r w:rsidR="000212FC">
        <w:t>on</w:t>
      </w:r>
      <w:r w:rsidR="00F14C0A">
        <w:t xml:space="preserve"> a window, or transparencies and different shades of orange </w:t>
      </w:r>
      <w:r w:rsidR="000212FC">
        <w:t>in a</w:t>
      </w:r>
      <w:r w:rsidR="00F14C0A">
        <w:t xml:space="preserve"> fire are implemented. </w:t>
      </w:r>
      <w:r w:rsidR="000212FC">
        <w:t>To name a few methods, t</w:t>
      </w:r>
      <w:r w:rsidR="00F14C0A">
        <w:t xml:space="preserve">hese colors can be based </w:t>
      </w:r>
      <w:r w:rsidR="0035255E">
        <w:t>off</w:t>
      </w:r>
      <w:r w:rsidR="00F14C0A">
        <w:t xml:space="preserve"> some function using time as a variable, a texture, an object’s geometry, or its coordinates in 3D space</w:t>
      </w:r>
      <w:r w:rsidR="00F25513">
        <w:t xml:space="preserve">. </w:t>
      </w:r>
    </w:p>
    <w:p w14:paraId="20BA0BE8" w14:textId="61A3565C" w:rsidR="00387DD1" w:rsidRDefault="00387DD1" w:rsidP="00CB430D">
      <w:pPr>
        <w:pStyle w:val="Heading3"/>
        <w:rPr>
          <w:rFonts w:ascii="Times New Roman" w:hAnsi="Times New Roman" w:cs="Times New Roman"/>
        </w:rPr>
      </w:pPr>
      <w:bookmarkStart w:id="15" w:name="_Toc72798664"/>
      <w:r w:rsidRPr="00C9245C">
        <w:rPr>
          <w:rFonts w:ascii="Times New Roman" w:hAnsi="Times New Roman" w:cs="Times New Roman"/>
        </w:rPr>
        <w:t>III.2.</w:t>
      </w:r>
      <w:r w:rsidR="00CB430D">
        <w:rPr>
          <w:rFonts w:ascii="Times New Roman" w:hAnsi="Times New Roman" w:cs="Times New Roman"/>
        </w:rPr>
        <w:t>B</w:t>
      </w:r>
      <w:r w:rsidRPr="00C9245C">
        <w:rPr>
          <w:rFonts w:ascii="Times New Roman" w:hAnsi="Times New Roman" w:cs="Times New Roman"/>
        </w:rPr>
        <w:t>-</w:t>
      </w:r>
      <w:r>
        <w:rPr>
          <w:rFonts w:ascii="Times New Roman" w:hAnsi="Times New Roman" w:cs="Times New Roman"/>
        </w:rPr>
        <w:t>Video filtering</w:t>
      </w:r>
      <w:bookmarkEnd w:id="15"/>
    </w:p>
    <w:p w14:paraId="63BC1528" w14:textId="5ED3017A" w:rsidR="007D4F86" w:rsidRDefault="009A7072" w:rsidP="00CB430D">
      <w:pPr>
        <w:spacing w:after="0"/>
      </w:pPr>
      <w:r>
        <w:tab/>
        <w:t>One use of the GPU</w:t>
      </w:r>
      <w:r w:rsidR="00717B5C">
        <w:fldChar w:fldCharType="begin"/>
      </w:r>
      <w:r w:rsidR="00717B5C">
        <w:instrText xml:space="preserve"> XE "</w:instrText>
      </w:r>
      <w:r w:rsidR="00717B5C" w:rsidRPr="009002E9">
        <w:instrText>GPU</w:instrText>
      </w:r>
      <w:r w:rsidR="00717B5C">
        <w:instrText xml:space="preserve">" </w:instrText>
      </w:r>
      <w:r w:rsidR="00717B5C">
        <w:fldChar w:fldCharType="end"/>
      </w:r>
      <w:r>
        <w:t xml:space="preserve"> is video filtering. For example, giving a video a blue tint, or negating it. </w:t>
      </w:r>
    </w:p>
    <w:p w14:paraId="789BD019" w14:textId="3403FD54" w:rsidR="00A2536D" w:rsidRDefault="009A7072" w:rsidP="00CB430D">
      <w:pPr>
        <w:spacing w:after="0"/>
      </w:pPr>
      <w:r>
        <w:t>Video filtering using the GPU</w:t>
      </w:r>
      <w:r w:rsidR="00717B5C">
        <w:fldChar w:fldCharType="begin"/>
      </w:r>
      <w:r w:rsidR="00717B5C">
        <w:instrText xml:space="preserve"> XE "</w:instrText>
      </w:r>
      <w:r w:rsidR="00717B5C" w:rsidRPr="009002E9">
        <w:instrText>GPU</w:instrText>
      </w:r>
      <w:r w:rsidR="00717B5C">
        <w:instrText xml:space="preserve">" </w:instrText>
      </w:r>
      <w:r w:rsidR="00717B5C">
        <w:fldChar w:fldCharType="end"/>
      </w:r>
      <w:r>
        <w:t xml:space="preserve"> is beneficial because it uses much less memory (</w:t>
      </w:r>
      <w:proofErr w:type="spellStart"/>
      <w:r w:rsidRPr="00797B9F">
        <w:t>Wijayanti</w:t>
      </w:r>
      <w:proofErr w:type="spellEnd"/>
      <w:r>
        <w:t xml:space="preserve"> &amp; </w:t>
      </w:r>
      <w:proofErr w:type="spellStart"/>
      <w:r w:rsidRPr="00797B9F">
        <w:t>Alfironi</w:t>
      </w:r>
      <w:proofErr w:type="spellEnd"/>
      <w:r>
        <w:t xml:space="preserve"> &amp; </w:t>
      </w:r>
      <w:proofErr w:type="spellStart"/>
      <w:r w:rsidRPr="00797B9F">
        <w:t>Wibirama</w:t>
      </w:r>
      <w:proofErr w:type="spellEnd"/>
      <w:r>
        <w:t xml:space="preserve"> &amp; </w:t>
      </w:r>
      <w:proofErr w:type="spellStart"/>
      <w:r>
        <w:t>Bejo</w:t>
      </w:r>
      <w:proofErr w:type="spellEnd"/>
      <w:r>
        <w:t xml:space="preserve">, 2019). </w:t>
      </w:r>
    </w:p>
    <w:p w14:paraId="613D3A26" w14:textId="6C873972" w:rsidR="009A7072" w:rsidRDefault="009A7072" w:rsidP="00CB430D">
      <w:pPr>
        <w:spacing w:after="0"/>
      </w:pPr>
      <w:r>
        <w:tab/>
        <w:t xml:space="preserve">A </w:t>
      </w:r>
      <w:proofErr w:type="spellStart"/>
      <w:r>
        <w:t>Wijayanti</w:t>
      </w:r>
      <w:proofErr w:type="spellEnd"/>
      <w:r>
        <w:t xml:space="preserve"> et al conducted a study</w:t>
      </w:r>
      <w:r w:rsidR="00BA76B4">
        <w:t xml:space="preserve"> in 2019</w:t>
      </w:r>
      <w:r>
        <w:t xml:space="preserve"> comparing OpenCV and </w:t>
      </w:r>
      <w:proofErr w:type="spellStart"/>
      <w:r>
        <w:t>openGL</w:t>
      </w:r>
      <w:proofErr w:type="spellEnd"/>
      <w:r>
        <w:t xml:space="preserve"> (both languages utilizing the GPU</w:t>
      </w:r>
      <w:r w:rsidR="00717B5C">
        <w:fldChar w:fldCharType="begin"/>
      </w:r>
      <w:r w:rsidR="00717B5C">
        <w:instrText xml:space="preserve"> XE "</w:instrText>
      </w:r>
      <w:r w:rsidR="00717B5C" w:rsidRPr="009002E9">
        <w:instrText>GPU</w:instrText>
      </w:r>
      <w:r w:rsidR="00717B5C">
        <w:instrText xml:space="preserve">" </w:instrText>
      </w:r>
      <w:r w:rsidR="00717B5C">
        <w:fldChar w:fldCharType="end"/>
      </w:r>
      <w:r>
        <w:t>) for video filtering. It was found that OpenGL was more efficient and took less memory.</w:t>
      </w:r>
      <w:r w:rsidR="00AA260E">
        <w:t xml:space="preserve"> Here, how the filtering is executed with OpenGL will be considered. There are five main steps: extracting, decoding, editing, encoding, and mixing. </w:t>
      </w:r>
      <w:r w:rsidR="00AA260E" w:rsidRPr="00AA260E">
        <w:rPr>
          <w:i/>
          <w:iCs/>
        </w:rPr>
        <w:t>Extraction</w:t>
      </w:r>
      <w:r w:rsidR="00AA260E">
        <w:t xml:space="preserve">: </w:t>
      </w:r>
      <w:r w:rsidR="00BA76B4">
        <w:t xml:space="preserve">Separates video into audio and visual. </w:t>
      </w:r>
      <w:r w:rsidR="00BA76B4">
        <w:rPr>
          <w:i/>
          <w:iCs/>
        </w:rPr>
        <w:lastRenderedPageBreak/>
        <w:t>Decoding:</w:t>
      </w:r>
      <w:r w:rsidR="00BA76B4">
        <w:t xml:space="preserve"> the video is divided into a group of frames. </w:t>
      </w:r>
      <w:r w:rsidR="00BA76B4">
        <w:rPr>
          <w:i/>
          <w:iCs/>
        </w:rPr>
        <w:t>Editing</w:t>
      </w:r>
      <w:r w:rsidR="00BA76B4">
        <w:t xml:space="preserve">: the specified filter is applied to all frames. </w:t>
      </w:r>
      <w:r w:rsidR="00BA76B4">
        <w:rPr>
          <w:i/>
          <w:iCs/>
        </w:rPr>
        <w:t>Encoding</w:t>
      </w:r>
      <w:r w:rsidR="00BA76B4">
        <w:t>:</w:t>
      </w:r>
      <w:r w:rsidR="00BA76B4">
        <w:rPr>
          <w:i/>
          <w:iCs/>
        </w:rPr>
        <w:t xml:space="preserve"> </w:t>
      </w:r>
      <w:r w:rsidR="00BA76B4">
        <w:t xml:space="preserve">the frames are combined into a video. This is a process that takes place inside of the graphics pipeline discussed in III.2.A. </w:t>
      </w:r>
    </w:p>
    <w:p w14:paraId="59FA79BD" w14:textId="2DF569F2" w:rsidR="00CB430D" w:rsidRDefault="00CB430D" w:rsidP="00CB430D">
      <w:pPr>
        <w:pStyle w:val="Heading3"/>
        <w:rPr>
          <w:rFonts w:ascii="Times New Roman" w:hAnsi="Times New Roman" w:cs="Times New Roman"/>
        </w:rPr>
      </w:pPr>
      <w:bookmarkStart w:id="16" w:name="_Toc72798663"/>
      <w:r w:rsidRPr="00C9245C">
        <w:rPr>
          <w:rFonts w:ascii="Times New Roman" w:hAnsi="Times New Roman" w:cs="Times New Roman"/>
        </w:rPr>
        <w:t>III.2.</w:t>
      </w:r>
      <w:r>
        <w:rPr>
          <w:rFonts w:ascii="Times New Roman" w:hAnsi="Times New Roman" w:cs="Times New Roman"/>
        </w:rPr>
        <w:t>C</w:t>
      </w:r>
      <w:r w:rsidRPr="00C9245C">
        <w:rPr>
          <w:rFonts w:ascii="Times New Roman" w:hAnsi="Times New Roman" w:cs="Times New Roman"/>
        </w:rPr>
        <w:t>-Ray tracing</w:t>
      </w:r>
      <w:bookmarkEnd w:id="16"/>
    </w:p>
    <w:p w14:paraId="791D3ECB" w14:textId="1FEF0816" w:rsidR="00CB430D" w:rsidRDefault="00CB430D" w:rsidP="00CB430D">
      <w:pPr>
        <w:spacing w:after="0"/>
      </w:pPr>
      <w:r>
        <w:tab/>
        <w:t>On a high level, ray tracing</w:t>
      </w:r>
      <w:r w:rsidR="00717B5C">
        <w:fldChar w:fldCharType="begin"/>
      </w:r>
      <w:r w:rsidR="00717B5C">
        <w:instrText xml:space="preserve"> XE "</w:instrText>
      </w:r>
      <w:r w:rsidR="00717B5C" w:rsidRPr="007A60D6">
        <w:instrText>ray tracing</w:instrText>
      </w:r>
      <w:r w:rsidR="00717B5C">
        <w:instrText xml:space="preserve">" </w:instrText>
      </w:r>
      <w:r w:rsidR="00717B5C">
        <w:fldChar w:fldCharType="end"/>
      </w:r>
      <w:r>
        <w:t xml:space="preserve"> is an accurate simulation of light (</w:t>
      </w:r>
      <w:proofErr w:type="gramStart"/>
      <w:r>
        <w:t>i.e.</w:t>
      </w:r>
      <w:proofErr w:type="gramEnd"/>
      <w:r>
        <w:t xml:space="preserve"> reflections, refractions and accurate shadows) by recursively following a path into the virtual scene for each pixel on your screen. All those paths bounce around on geometry in the scene until either a predefined max bounce limit has been met, or the paths hit a light source. Data about how light hits the geometry (or how it </w:t>
      </w:r>
      <w:commentRangeStart w:id="17"/>
      <w:proofErr w:type="gramStart"/>
      <w:r>
        <w:t>doesn’t</w:t>
      </w:r>
      <w:commentRangeEnd w:id="17"/>
      <w:proofErr w:type="gramEnd"/>
      <w:r w:rsidR="00E038F3">
        <w:rPr>
          <w:rStyle w:val="CommentReference"/>
        </w:rPr>
        <w:commentReference w:id="17"/>
      </w:r>
      <w:r>
        <w:t xml:space="preserve">) is returned to the pixel and a color is outputted to the screen. (Park &amp; </w:t>
      </w:r>
      <w:proofErr w:type="spellStart"/>
      <w:r>
        <w:t>Baek</w:t>
      </w:r>
      <w:proofErr w:type="spellEnd"/>
      <w:r>
        <w:t>, 2021)</w:t>
      </w:r>
    </w:p>
    <w:p w14:paraId="71FEEA9A" w14:textId="1DE7F215" w:rsidR="00CB430D" w:rsidRDefault="00CB430D" w:rsidP="00CB430D">
      <w:pPr>
        <w:spacing w:after="0"/>
      </w:pPr>
      <w:r>
        <w:tab/>
        <w:t>There are many real-time ray tracing</w:t>
      </w:r>
      <w:r w:rsidR="00717B5C">
        <w:fldChar w:fldCharType="begin"/>
      </w:r>
      <w:r w:rsidR="00717B5C">
        <w:instrText xml:space="preserve"> XE "</w:instrText>
      </w:r>
      <w:r w:rsidR="00717B5C" w:rsidRPr="007A60D6">
        <w:instrText>ray tracing</w:instrText>
      </w:r>
      <w:r w:rsidR="00717B5C">
        <w:instrText xml:space="preserve">" </w:instrText>
      </w:r>
      <w:r w:rsidR="00717B5C">
        <w:fldChar w:fldCharType="end"/>
      </w:r>
      <w:r>
        <w:t xml:space="preserve"> engines out now. They utilize NVIDIA’s new RTX series of GPU</w:t>
      </w:r>
      <w:r w:rsidR="00717B5C">
        <w:fldChar w:fldCharType="begin"/>
      </w:r>
      <w:r w:rsidR="00717B5C">
        <w:instrText xml:space="preserve"> XE "</w:instrText>
      </w:r>
      <w:r w:rsidR="00717B5C" w:rsidRPr="009002E9">
        <w:instrText>GPU</w:instrText>
      </w:r>
      <w:r w:rsidR="00717B5C">
        <w:instrText xml:space="preserve">" </w:instrText>
      </w:r>
      <w:r w:rsidR="00717B5C">
        <w:fldChar w:fldCharType="end"/>
      </w:r>
      <w:r>
        <w:t xml:space="preserve">, which is a set of GPUs all specially built for ray tracing; their architecture will not be discussed here. This does not mean that ray tracing was impossible beforehand, but it was not possible in </w:t>
      </w:r>
      <w:r>
        <w:rPr>
          <w:i/>
          <w:iCs/>
        </w:rPr>
        <w:t>real-time</w:t>
      </w:r>
      <w:r>
        <w:t>. Rendering a single frame in blender (a 3D modeling/rendering</w:t>
      </w:r>
      <w:r w:rsidR="00717B5C">
        <w:fldChar w:fldCharType="begin"/>
      </w:r>
      <w:r w:rsidR="00717B5C">
        <w:instrText xml:space="preserve"> XE "</w:instrText>
      </w:r>
      <w:r w:rsidR="00717B5C" w:rsidRPr="00D314E7">
        <w:instrText>rendering</w:instrText>
      </w:r>
      <w:r w:rsidR="00717B5C">
        <w:instrText xml:space="preserve">" </w:instrText>
      </w:r>
      <w:r w:rsidR="00717B5C">
        <w:fldChar w:fldCharType="end"/>
      </w:r>
      <w:r>
        <w:t xml:space="preserve"> program) could take anywhere from 30 seconds to 2 hours depending on your hardware and the complexity of your shot. With the RTX series, you can render anywhere from 1 to 120 to an unbounded number of frames all in one second. </w:t>
      </w:r>
    </w:p>
    <w:p w14:paraId="5B7B15B2" w14:textId="3DEA031F" w:rsidR="00CB430D" w:rsidRDefault="00CB430D" w:rsidP="00CB430D">
      <w:pPr>
        <w:spacing w:after="0"/>
      </w:pPr>
      <w:r>
        <w:tab/>
        <w:t>Figure 1 shows the potential power of ray tracing</w:t>
      </w:r>
      <w:r w:rsidR="00717B5C">
        <w:fldChar w:fldCharType="begin"/>
      </w:r>
      <w:r w:rsidR="00717B5C">
        <w:instrText xml:space="preserve"> XE "</w:instrText>
      </w:r>
      <w:r w:rsidR="00717B5C" w:rsidRPr="007A60D6">
        <w:instrText>ray tracing</w:instrText>
      </w:r>
      <w:r w:rsidR="00717B5C">
        <w:instrText xml:space="preserve">" </w:instrText>
      </w:r>
      <w:r w:rsidR="00717B5C">
        <w:fldChar w:fldCharType="end"/>
      </w:r>
      <w:r>
        <w:t xml:space="preserve"> in Minecraft. Two pictures were taken in the same spot, and near the same time (10 second difference at most). The image on the left shows Minecraft with no ray tracing, and the image on the right shows Minecraft with ray tracing. Notice how on the right, the lava is casting light and shadows, and the water is reflecting like real water. </w:t>
      </w:r>
    </w:p>
    <w:p w14:paraId="1BFC4254" w14:textId="77777777" w:rsidR="00CB430D" w:rsidRDefault="00CB430D" w:rsidP="00CB430D">
      <w:pPr>
        <w:keepNext/>
        <w:spacing w:after="0" w:line="240" w:lineRule="auto"/>
        <w:jc w:val="center"/>
      </w:pPr>
      <w:r>
        <w:rPr>
          <w:noProof/>
        </w:rPr>
        <w:drawing>
          <wp:inline distT="0" distB="0" distL="0" distR="0" wp14:anchorId="1901F1B6" wp14:editId="7AA2A41D">
            <wp:extent cx="2941508" cy="16535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41508" cy="1653540"/>
                    </a:xfrm>
                    <a:prstGeom prst="rect">
                      <a:avLst/>
                    </a:prstGeom>
                    <a:noFill/>
                    <a:ln>
                      <a:noFill/>
                    </a:ln>
                  </pic:spPr>
                </pic:pic>
              </a:graphicData>
            </a:graphic>
          </wp:inline>
        </w:drawing>
      </w:r>
      <w:r>
        <w:rPr>
          <w:noProof/>
        </w:rPr>
        <w:drawing>
          <wp:inline distT="0" distB="0" distL="0" distR="0" wp14:anchorId="4C7ED3F0" wp14:editId="38956B24">
            <wp:extent cx="2938666" cy="1651940"/>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38666" cy="1651940"/>
                    </a:xfrm>
                    <a:prstGeom prst="rect">
                      <a:avLst/>
                    </a:prstGeom>
                    <a:noFill/>
                    <a:ln>
                      <a:noFill/>
                    </a:ln>
                  </pic:spPr>
                </pic:pic>
              </a:graphicData>
            </a:graphic>
          </wp:inline>
        </w:drawing>
      </w:r>
    </w:p>
    <w:p w14:paraId="3789633D" w14:textId="3B36DF9D" w:rsidR="00CB430D" w:rsidRDefault="00CB430D" w:rsidP="00CB430D">
      <w:pPr>
        <w:pStyle w:val="Caption"/>
        <w:spacing w:after="0"/>
        <w:jc w:val="center"/>
      </w:pPr>
      <w:bookmarkStart w:id="18" w:name="_Toc72806431"/>
      <w:r>
        <w:t xml:space="preserve">Figure </w:t>
      </w:r>
      <w:r>
        <w:fldChar w:fldCharType="begin"/>
      </w:r>
      <w:r>
        <w:instrText xml:space="preserve"> SEQ Figure \* ARABIC </w:instrText>
      </w:r>
      <w:r>
        <w:fldChar w:fldCharType="separate"/>
      </w:r>
      <w:r>
        <w:rPr>
          <w:noProof/>
        </w:rPr>
        <w:t>1</w:t>
      </w:r>
      <w:r>
        <w:fldChar w:fldCharType="end"/>
      </w:r>
      <w:r>
        <w:t xml:space="preserve">: </w:t>
      </w:r>
      <w:r w:rsidR="00D30209">
        <w:t>N</w:t>
      </w:r>
      <w:r>
        <w:t>ormal Minecraft (left) vs Minecraft with ray tracing</w:t>
      </w:r>
      <w:r w:rsidR="00717B5C">
        <w:fldChar w:fldCharType="begin"/>
      </w:r>
      <w:r w:rsidR="00717B5C">
        <w:instrText xml:space="preserve"> XE "</w:instrText>
      </w:r>
      <w:r w:rsidR="00717B5C" w:rsidRPr="007A60D6">
        <w:instrText>ray tracing</w:instrText>
      </w:r>
      <w:r w:rsidR="00717B5C">
        <w:instrText xml:space="preserve">" </w:instrText>
      </w:r>
      <w:r w:rsidR="00717B5C">
        <w:fldChar w:fldCharType="end"/>
      </w:r>
      <w:r>
        <w:t xml:space="preserve"> (right).</w:t>
      </w:r>
      <w:bookmarkEnd w:id="18"/>
    </w:p>
    <w:p w14:paraId="083D1B4C" w14:textId="77777777" w:rsidR="00CB430D" w:rsidRPr="00CB430D" w:rsidRDefault="00CB430D" w:rsidP="00CB430D"/>
    <w:p w14:paraId="5B64EE14" w14:textId="2F99CF7F" w:rsidR="00CB430D" w:rsidRPr="00BA76B4" w:rsidRDefault="00CB430D" w:rsidP="00CB430D">
      <w:pPr>
        <w:spacing w:after="0"/>
      </w:pPr>
      <w:r>
        <w:lastRenderedPageBreak/>
        <w:t>In the appendix, there are closer examples of refractions (Figure 3); normal maps (Figure 4): a mix between a texture and a normal which allows a flat object to look 3D; and detailed shadows (Figure 4).</w:t>
      </w:r>
    </w:p>
    <w:p w14:paraId="68C53A3C" w14:textId="77777777" w:rsidR="006876D1" w:rsidRDefault="00387DD1" w:rsidP="00CB430D">
      <w:pPr>
        <w:pStyle w:val="Heading3"/>
        <w:rPr>
          <w:rFonts w:ascii="Times New Roman" w:hAnsi="Times New Roman" w:cs="Times New Roman"/>
        </w:rPr>
      </w:pPr>
      <w:bookmarkStart w:id="19" w:name="_Toc72798665"/>
      <w:r w:rsidRPr="00C9245C">
        <w:rPr>
          <w:rFonts w:ascii="Times New Roman" w:hAnsi="Times New Roman" w:cs="Times New Roman"/>
        </w:rPr>
        <w:t>III.2.</w:t>
      </w:r>
      <w:r>
        <w:rPr>
          <w:rFonts w:ascii="Times New Roman" w:hAnsi="Times New Roman" w:cs="Times New Roman"/>
        </w:rPr>
        <w:t>D</w:t>
      </w:r>
      <w:r w:rsidRPr="00C9245C">
        <w:rPr>
          <w:rFonts w:ascii="Times New Roman" w:hAnsi="Times New Roman" w:cs="Times New Roman"/>
        </w:rPr>
        <w:t>-</w:t>
      </w:r>
      <w:r>
        <w:rPr>
          <w:rFonts w:ascii="Times New Roman" w:hAnsi="Times New Roman" w:cs="Times New Roman"/>
        </w:rPr>
        <w:t>Fire simulation</w:t>
      </w:r>
      <w:bookmarkEnd w:id="19"/>
    </w:p>
    <w:p w14:paraId="460ECC14" w14:textId="19FFBE8B" w:rsidR="00B859D5" w:rsidRPr="00DD4155" w:rsidRDefault="006876D1" w:rsidP="00CB430D">
      <w:pPr>
        <w:spacing w:after="0"/>
      </w:pPr>
      <w:r>
        <w:tab/>
      </w:r>
      <w:r w:rsidR="00A3266D">
        <w:t xml:space="preserve">If anything </w:t>
      </w:r>
      <w:r w:rsidR="000B2F39">
        <w:t xml:space="preserve">exemplifies the </w:t>
      </w:r>
      <w:r w:rsidR="00A3266D">
        <w:t>mixing</w:t>
      </w:r>
      <w:r w:rsidR="000B2F39">
        <w:t xml:space="preserve"> of</w:t>
      </w:r>
      <w:r w:rsidR="00A3266D">
        <w:t xml:space="preserve"> graphical and non-graphical GPU</w:t>
      </w:r>
      <w:r w:rsidR="00717B5C">
        <w:fldChar w:fldCharType="begin"/>
      </w:r>
      <w:r w:rsidR="00717B5C">
        <w:instrText xml:space="preserve"> XE "</w:instrText>
      </w:r>
      <w:r w:rsidR="00717B5C" w:rsidRPr="009002E9">
        <w:instrText>GPU</w:instrText>
      </w:r>
      <w:r w:rsidR="00717B5C">
        <w:instrText xml:space="preserve">" </w:instrText>
      </w:r>
      <w:r w:rsidR="00717B5C">
        <w:fldChar w:fldCharType="end"/>
      </w:r>
      <w:r w:rsidR="000B2F39">
        <w:t xml:space="preserve"> use</w:t>
      </w:r>
      <w:r w:rsidR="00A3266D">
        <w:t xml:space="preserve">, it is </w:t>
      </w:r>
      <w:r w:rsidR="007D4F86">
        <w:t>fluid</w:t>
      </w:r>
      <w:r w:rsidR="00A3266D">
        <w:t xml:space="preserve"> simulations like fire. </w:t>
      </w:r>
      <w:r w:rsidR="000B2F39">
        <w:t xml:space="preserve">Here, the graphical half will be discussed. </w:t>
      </w:r>
      <w:r w:rsidR="00B859D5">
        <w:t>While</w:t>
      </w:r>
      <w:r w:rsidR="00DD4155">
        <w:t xml:space="preserve"> simulat</w:t>
      </w:r>
      <w:r w:rsidR="00B859D5">
        <w:t>ing</w:t>
      </w:r>
      <w:r w:rsidR="00DD4155">
        <w:t xml:space="preserve"> a</w:t>
      </w:r>
      <w:r w:rsidR="00AC4BA6">
        <w:t>n entire</w:t>
      </w:r>
      <w:r w:rsidR="00DD4155">
        <w:t xml:space="preserve"> hyper-realistic fire in real time is still too complex for computers today</w:t>
      </w:r>
      <w:r w:rsidR="00B859D5">
        <w:t>, it is completely possible to take hours (or days) rendering</w:t>
      </w:r>
      <w:r w:rsidR="00717B5C">
        <w:fldChar w:fldCharType="begin"/>
      </w:r>
      <w:r w:rsidR="00717B5C">
        <w:instrText xml:space="preserve"> XE "</w:instrText>
      </w:r>
      <w:r w:rsidR="00717B5C" w:rsidRPr="00D314E7">
        <w:instrText>rendering</w:instrText>
      </w:r>
      <w:r w:rsidR="00717B5C">
        <w:instrText xml:space="preserve">" </w:instrText>
      </w:r>
      <w:r w:rsidR="00717B5C">
        <w:fldChar w:fldCharType="end"/>
      </w:r>
      <w:r w:rsidR="00B859D5">
        <w:t xml:space="preserve"> the fire one frame at a time. Rendering the </w:t>
      </w:r>
      <w:r w:rsidR="00AC4BA6">
        <w:t>entire</w:t>
      </w:r>
      <w:r w:rsidR="00B859D5">
        <w:t xml:space="preserve"> fire, however, is not necessary. Horvath and Geiger (2008) instead </w:t>
      </w:r>
      <w:r w:rsidR="00AC4BA6">
        <w:t>split the fire into spaced out sections, and then render each section</w:t>
      </w:r>
      <w:r w:rsidR="001630A0">
        <w:t xml:space="preserve"> in parallel</w:t>
      </w:r>
      <w:r w:rsidR="00AC4BA6">
        <w:t xml:space="preserve"> as an image</w:t>
      </w:r>
      <w:r w:rsidR="001630A0">
        <w:t xml:space="preserve"> (all using the GPU)</w:t>
      </w:r>
      <w:r w:rsidR="00AC4BA6">
        <w:t xml:space="preserve">. When the images are placed near each other, the fire looks hyper realistic and 3D from intended angles. This </w:t>
      </w:r>
      <w:r w:rsidR="00A57323">
        <w:t>entire process is</w:t>
      </w:r>
      <w:r w:rsidR="00AC4BA6">
        <w:t xml:space="preserve"> </w:t>
      </w:r>
      <w:r w:rsidR="001630A0">
        <w:t xml:space="preserve">an example of Divide-and-Conquer (on top of simplification by rendering in </w:t>
      </w:r>
      <w:r w:rsidR="001630A0">
        <w:rPr>
          <w:i/>
          <w:iCs/>
        </w:rPr>
        <w:t>spaced out</w:t>
      </w:r>
      <w:r w:rsidR="001630A0">
        <w:t xml:space="preserve"> sections) and is </w:t>
      </w:r>
      <w:r w:rsidR="00AC4BA6">
        <w:t xml:space="preserve">displayed in figure 2. </w:t>
      </w:r>
    </w:p>
    <w:p w14:paraId="41426EE0" w14:textId="495A152E" w:rsidR="00AC4BA6" w:rsidRDefault="001630A0" w:rsidP="00CB430D">
      <w:pPr>
        <w:keepNext/>
        <w:spacing w:after="0" w:line="240" w:lineRule="auto"/>
        <w:jc w:val="center"/>
      </w:pPr>
      <w:r>
        <w:rPr>
          <w:noProof/>
        </w:rPr>
        <mc:AlternateContent>
          <mc:Choice Requires="wpi">
            <w:drawing>
              <wp:anchor distT="0" distB="0" distL="114300" distR="114300" simplePos="0" relativeHeight="251668480" behindDoc="0" locked="0" layoutInCell="1" allowOverlap="1" wp14:anchorId="1FEB70F0" wp14:editId="54D2396B">
                <wp:simplePos x="0" y="0"/>
                <wp:positionH relativeFrom="column">
                  <wp:posOffset>2237550</wp:posOffset>
                </wp:positionH>
                <wp:positionV relativeFrom="paragraph">
                  <wp:posOffset>942605</wp:posOffset>
                </wp:positionV>
                <wp:extent cx="219240" cy="18000"/>
                <wp:effectExtent l="57150" t="95250" r="85725" b="115570"/>
                <wp:wrapNone/>
                <wp:docPr id="35" name="Ink 35"/>
                <wp:cNvGraphicFramePr/>
                <a:graphic xmlns:a="http://schemas.openxmlformats.org/drawingml/2006/main">
                  <a:graphicData uri="http://schemas.microsoft.com/office/word/2010/wordprocessingInk">
                    <w14:contentPart bwMode="auto" r:id="rId14">
                      <w14:nvContentPartPr>
                        <w14:cNvContentPartPr/>
                      </w14:nvContentPartPr>
                      <w14:xfrm>
                        <a:off x="0" y="0"/>
                        <a:ext cx="219240" cy="18000"/>
                      </w14:xfrm>
                    </w14:contentPart>
                  </a:graphicData>
                </a:graphic>
              </wp:anchor>
            </w:drawing>
          </mc:Choice>
          <mc:Fallback>
            <w:pict>
              <v:shapetype w14:anchorId="2A26AA7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5" o:spid="_x0000_s1026" type="#_x0000_t75" style="position:absolute;margin-left:171.25pt;margin-top:69.25pt;width:27.15pt;height:11.3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">
                <v:imagedata r:id="rId15" o:title=""/>
              </v:shape>
            </w:pict>
          </mc:Fallback>
        </mc:AlternateContent>
      </w:r>
      <w:r>
        <w:rPr>
          <w:noProof/>
        </w:rPr>
        <mc:AlternateContent>
          <mc:Choice Requires="wpi">
            <w:drawing>
              <wp:anchor distT="0" distB="0" distL="114300" distR="114300" simplePos="0" relativeHeight="251667456" behindDoc="0" locked="0" layoutInCell="1" allowOverlap="1" wp14:anchorId="30B76AAC" wp14:editId="50140540">
                <wp:simplePos x="0" y="0"/>
                <wp:positionH relativeFrom="column">
                  <wp:posOffset>1780350</wp:posOffset>
                </wp:positionH>
                <wp:positionV relativeFrom="paragraph">
                  <wp:posOffset>893645</wp:posOffset>
                </wp:positionV>
                <wp:extent cx="657000" cy="27000"/>
                <wp:effectExtent l="57150" t="95250" r="67310" b="125730"/>
                <wp:wrapNone/>
                <wp:docPr id="33" name="Ink 33"/>
                <wp:cNvGraphicFramePr/>
                <a:graphic xmlns:a="http://schemas.openxmlformats.org/drawingml/2006/main">
                  <a:graphicData uri="http://schemas.microsoft.com/office/word/2010/wordprocessingInk">
                    <w14:contentPart bwMode="auto" r:id="rId16">
                      <w14:nvContentPartPr>
                        <w14:cNvContentPartPr/>
                      </w14:nvContentPartPr>
                      <w14:xfrm>
                        <a:off x="0" y="0"/>
                        <a:ext cx="657000" cy="27000"/>
                      </w14:xfrm>
                    </w14:contentPart>
                  </a:graphicData>
                </a:graphic>
              </wp:anchor>
            </w:drawing>
          </mc:Choice>
          <mc:Fallback>
            <w:pict>
              <v:shape w14:anchorId="4A5E7BDD" id="Ink 33" o:spid="_x0000_s1026" type="#_x0000_t75" style="position:absolute;margin-left:135.25pt;margin-top:65.4pt;width:61.7pt;height:12.0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">
                <v:imagedata r:id="rId17" o:title=""/>
              </v:shape>
            </w:pict>
          </mc:Fallback>
        </mc:AlternateContent>
      </w:r>
      <w:r>
        <w:rPr>
          <w:noProof/>
        </w:rPr>
        <mc:AlternateContent>
          <mc:Choice Requires="wps">
            <w:drawing>
              <wp:anchor distT="45720" distB="45720" distL="114300" distR="114300" simplePos="0" relativeHeight="251666432" behindDoc="0" locked="0" layoutInCell="1" allowOverlap="1" wp14:anchorId="72C0BD1A" wp14:editId="56144FA0">
                <wp:simplePos x="0" y="0"/>
                <wp:positionH relativeFrom="column">
                  <wp:posOffset>1476375</wp:posOffset>
                </wp:positionH>
                <wp:positionV relativeFrom="paragraph">
                  <wp:posOffset>557848</wp:posOffset>
                </wp:positionV>
                <wp:extent cx="1052513" cy="300037"/>
                <wp:effectExtent l="0" t="0" r="0" b="508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513" cy="300037"/>
                        </a:xfrm>
                        <a:prstGeom prst="rect">
                          <a:avLst/>
                        </a:prstGeom>
                        <a:noFill/>
                        <a:ln w="9525">
                          <a:noFill/>
                          <a:miter lim="800000"/>
                          <a:headEnd/>
                          <a:tailEnd/>
                        </a:ln>
                      </wps:spPr>
                      <wps:txbx>
                        <w:txbxContent>
                          <w:p w14:paraId="7F2B51C6" w14:textId="5E1DB629" w:rsidR="001630A0" w:rsidRPr="001630A0" w:rsidRDefault="001630A0">
                            <w:pPr>
                              <w:rPr>
                                <w:sz w:val="16"/>
                                <w:szCs w:val="16"/>
                              </w:rPr>
                            </w:pPr>
                            <w:r w:rsidRPr="001630A0">
                              <w:rPr>
                                <w:sz w:val="16"/>
                                <w:szCs w:val="16"/>
                              </w:rPr>
                              <w:t>Fire particles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2C0BD1A" id="_x0000_t202" coordsize="21600,21600" o:spt="202" path="m,l,21600r21600,l21600,xe">
                <v:stroke joinstyle="miter"/>
                <v:path gradientshapeok="t" o:connecttype="rect"/>
              </v:shapetype>
              <v:shape id="Text Box 2" o:spid="_x0000_s1026" type="#_x0000_t202" style="position:absolute;left:0;text-align:left;margin-left:116.25pt;margin-top:43.95pt;width:82.9pt;height:23.6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" filled="f" stroked="f">
                <v:textbox>
                  <w:txbxContent>
                    <w:p w14:paraId="7F2B51C6" w14:textId="5E1DB629" w:rsidR="001630A0" w:rsidRPr="001630A0" w:rsidRDefault="001630A0">
                      <w:pPr>
                        <w:rPr>
                          <w:sz w:val="16"/>
                          <w:szCs w:val="16"/>
                        </w:rPr>
                      </w:pPr>
                      <w:r w:rsidRPr="001630A0">
                        <w:rPr>
                          <w:sz w:val="16"/>
                          <w:szCs w:val="16"/>
                        </w:rPr>
                        <w:t>Fire particles</w:t>
                      </w:r>
                    </w:p>
                  </w:txbxContent>
                </v:textbox>
              </v:shape>
            </w:pict>
          </mc:Fallback>
        </mc:AlternateContent>
      </w:r>
      <w:r>
        <w:rPr>
          <w:noProof/>
        </w:rPr>
        <mc:AlternateContent>
          <mc:Choice Requires="wpi">
            <w:drawing>
              <wp:anchor distT="0" distB="0" distL="114300" distR="114300" simplePos="0" relativeHeight="251664384" behindDoc="0" locked="0" layoutInCell="1" allowOverlap="1" wp14:anchorId="4AF16825" wp14:editId="40270C25">
                <wp:simplePos x="0" y="0"/>
                <wp:positionH relativeFrom="column">
                  <wp:posOffset>3000262</wp:posOffset>
                </wp:positionH>
                <wp:positionV relativeFrom="paragraph">
                  <wp:posOffset>1453948</wp:posOffset>
                </wp:positionV>
                <wp:extent cx="1283400" cy="272160"/>
                <wp:effectExtent l="95250" t="95250" r="126365" b="128270"/>
                <wp:wrapNone/>
                <wp:docPr id="32" name="Ink 32"/>
                <wp:cNvGraphicFramePr/>
                <a:graphic xmlns:a="http://schemas.openxmlformats.org/drawingml/2006/main">
                  <a:graphicData uri="http://schemas.microsoft.com/office/word/2010/wordprocessingInk">
                    <w14:contentPart bwMode="auto" r:id="rId18">
                      <w14:nvContentPartPr>
                        <w14:cNvContentPartPr/>
                      </w14:nvContentPartPr>
                      <w14:xfrm>
                        <a:off x="0" y="0"/>
                        <a:ext cx="1283400" cy="272160"/>
                      </w14:xfrm>
                    </w14:contentPart>
                  </a:graphicData>
                </a:graphic>
              </wp:anchor>
            </w:drawing>
          </mc:Choice>
          <mc:Fallback>
            <w:pict>
              <v:shape w14:anchorId="6CA18C2C" id="Ink 32" o:spid="_x0000_s1026" type="#_x0000_t75" style="position:absolute;margin-left:231.3pt;margin-top:109.55pt;width:110.95pt;height:31.3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">
                <v:imagedata r:id="rId19" o:title=""/>
              </v:shape>
            </w:pict>
          </mc:Fallback>
        </mc:AlternateContent>
      </w:r>
      <w:r>
        <w:rPr>
          <w:noProof/>
        </w:rPr>
        <mc:AlternateContent>
          <mc:Choice Requires="wpi">
            <w:drawing>
              <wp:anchor distT="0" distB="0" distL="114300" distR="114300" simplePos="0" relativeHeight="251663360" behindDoc="0" locked="0" layoutInCell="1" allowOverlap="1" wp14:anchorId="658B772E" wp14:editId="4B05C9E1">
                <wp:simplePos x="0" y="0"/>
                <wp:positionH relativeFrom="column">
                  <wp:posOffset>3025462</wp:posOffset>
                </wp:positionH>
                <wp:positionV relativeFrom="paragraph">
                  <wp:posOffset>63268</wp:posOffset>
                </wp:positionV>
                <wp:extent cx="236520" cy="67320"/>
                <wp:effectExtent l="95250" t="95250" r="87630" b="123190"/>
                <wp:wrapNone/>
                <wp:docPr id="31" name="Ink 31"/>
                <wp:cNvGraphicFramePr/>
                <a:graphic xmlns:a="http://schemas.openxmlformats.org/drawingml/2006/main">
                  <a:graphicData uri="http://schemas.microsoft.com/office/word/2010/wordprocessingInk">
                    <w14:contentPart bwMode="auto" r:id="rId20">
                      <w14:nvContentPartPr>
                        <w14:cNvContentPartPr/>
                      </w14:nvContentPartPr>
                      <w14:xfrm>
                        <a:off x="0" y="0"/>
                        <a:ext cx="236520" cy="67320"/>
                      </w14:xfrm>
                    </w14:contentPart>
                  </a:graphicData>
                </a:graphic>
              </wp:anchor>
            </w:drawing>
          </mc:Choice>
          <mc:Fallback>
            <w:pict>
              <v:shape w14:anchorId="21B2D05B" id="Ink 31" o:spid="_x0000_s1026" type="#_x0000_t75" style="position:absolute;margin-left:233.3pt;margin-top:.05pt;width:28.5pt;height:15.2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">
                <v:imagedata r:id="rId21" o:title=""/>
              </v:shape>
            </w:pict>
          </mc:Fallback>
        </mc:AlternateContent>
      </w:r>
      <w:r>
        <w:rPr>
          <w:noProof/>
        </w:rPr>
        <mc:AlternateContent>
          <mc:Choice Requires="wpi">
            <w:drawing>
              <wp:anchor distT="0" distB="0" distL="114300" distR="114300" simplePos="0" relativeHeight="251662336" behindDoc="0" locked="0" layoutInCell="1" allowOverlap="1" wp14:anchorId="496A66A2" wp14:editId="6FEFB1F1">
                <wp:simplePos x="0" y="0"/>
                <wp:positionH relativeFrom="column">
                  <wp:posOffset>4152622</wp:posOffset>
                </wp:positionH>
                <wp:positionV relativeFrom="paragraph">
                  <wp:posOffset>477628</wp:posOffset>
                </wp:positionV>
                <wp:extent cx="33840" cy="38160"/>
                <wp:effectExtent l="95250" t="95250" r="80645" b="133350"/>
                <wp:wrapNone/>
                <wp:docPr id="30" name="Ink 30"/>
                <wp:cNvGraphicFramePr/>
                <a:graphic xmlns:a="http://schemas.openxmlformats.org/drawingml/2006/main">
                  <a:graphicData uri="http://schemas.microsoft.com/office/word/2010/wordprocessingInk">
                    <w14:contentPart bwMode="auto" r:id="rId22">
                      <w14:nvContentPartPr>
                        <w14:cNvContentPartPr/>
                      </w14:nvContentPartPr>
                      <w14:xfrm>
                        <a:off x="0" y="0"/>
                        <a:ext cx="33840" cy="38160"/>
                      </w14:xfrm>
                    </w14:contentPart>
                  </a:graphicData>
                </a:graphic>
              </wp:anchor>
            </w:drawing>
          </mc:Choice>
          <mc:Fallback>
            <w:pict>
              <v:shape w14:anchorId="6DC5B12D" id="Ink 30" o:spid="_x0000_s1026" type="#_x0000_t75" style="position:absolute;margin-left:322.05pt;margin-top:32.65pt;width:12.55pt;height:12.9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">
                <v:imagedata r:id="rId23" o:title=""/>
              </v:shape>
            </w:pict>
          </mc:Fallback>
        </mc:AlternateContent>
      </w:r>
      <w:r>
        <w:rPr>
          <w:noProof/>
        </w:rPr>
        <mc:AlternateContent>
          <mc:Choice Requires="wpi">
            <w:drawing>
              <wp:anchor distT="0" distB="0" distL="114300" distR="114300" simplePos="0" relativeHeight="251661312" behindDoc="0" locked="0" layoutInCell="1" allowOverlap="1" wp14:anchorId="1C751A79" wp14:editId="0FA4F6C3">
                <wp:simplePos x="0" y="0"/>
                <wp:positionH relativeFrom="column">
                  <wp:posOffset>3133462</wp:posOffset>
                </wp:positionH>
                <wp:positionV relativeFrom="paragraph">
                  <wp:posOffset>56788</wp:posOffset>
                </wp:positionV>
                <wp:extent cx="1182960" cy="415080"/>
                <wp:effectExtent l="95250" t="95250" r="132080" b="118745"/>
                <wp:wrapNone/>
                <wp:docPr id="29" name="Ink 29"/>
                <wp:cNvGraphicFramePr/>
                <a:graphic xmlns:a="http://schemas.openxmlformats.org/drawingml/2006/main">
                  <a:graphicData uri="http://schemas.microsoft.com/office/word/2010/wordprocessingInk">
                    <w14:contentPart bwMode="auto" r:id="rId24">
                      <w14:nvContentPartPr>
                        <w14:cNvContentPartPr/>
                      </w14:nvContentPartPr>
                      <w14:xfrm>
                        <a:off x="0" y="0"/>
                        <a:ext cx="1182960" cy="415080"/>
                      </w14:xfrm>
                    </w14:contentPart>
                  </a:graphicData>
                </a:graphic>
              </wp:anchor>
            </w:drawing>
          </mc:Choice>
          <mc:Fallback>
            <w:pict>
              <v:shape w14:anchorId="497BC2C9" id="Ink 29" o:spid="_x0000_s1026" type="#_x0000_t75" style="position:absolute;margin-left:241.8pt;margin-top:-.5pt;width:103.1pt;height:42.6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">
                <v:imagedata r:id="rId25" o:title=""/>
              </v:shape>
            </w:pict>
          </mc:Fallback>
        </mc:AlternateContent>
      </w:r>
      <w:r w:rsidR="000B2F39">
        <w:rPr>
          <w:noProof/>
        </w:rPr>
        <mc:AlternateContent>
          <mc:Choice Requires="wpi">
            <w:drawing>
              <wp:anchor distT="0" distB="0" distL="114300" distR="114300" simplePos="0" relativeHeight="251660288" behindDoc="0" locked="0" layoutInCell="1" allowOverlap="1" wp14:anchorId="73FBE285" wp14:editId="7B67D1D9">
                <wp:simplePos x="0" y="0"/>
                <wp:positionH relativeFrom="column">
                  <wp:posOffset>1704622</wp:posOffset>
                </wp:positionH>
                <wp:positionV relativeFrom="paragraph">
                  <wp:posOffset>-13262</wp:posOffset>
                </wp:positionV>
                <wp:extent cx="1361520" cy="280800"/>
                <wp:effectExtent l="95250" t="95250" r="105410" b="119380"/>
                <wp:wrapNone/>
                <wp:docPr id="24" name="Ink 24"/>
                <wp:cNvGraphicFramePr/>
                <a:graphic xmlns:a="http://schemas.openxmlformats.org/drawingml/2006/main">
                  <a:graphicData uri="http://schemas.microsoft.com/office/word/2010/wordprocessingInk">
                    <w14:contentPart bwMode="auto" r:id="rId26">
                      <w14:nvContentPartPr>
                        <w14:cNvContentPartPr/>
                      </w14:nvContentPartPr>
                      <w14:xfrm>
                        <a:off x="0" y="0"/>
                        <a:ext cx="1361520" cy="280800"/>
                      </w14:xfrm>
                    </w14:contentPart>
                  </a:graphicData>
                </a:graphic>
              </wp:anchor>
            </w:drawing>
          </mc:Choice>
          <mc:Fallback>
            <w:pict>
              <v:shape w14:anchorId="06773E02" id="Ink 24" o:spid="_x0000_s1026" type="#_x0000_t75" style="position:absolute;margin-left:129.25pt;margin-top:-6pt;width:117.1pt;height:32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">
                <v:imagedata r:id="rId27" o:title=""/>
              </v:shape>
            </w:pict>
          </mc:Fallback>
        </mc:AlternateContent>
      </w:r>
      <w:r w:rsidR="000B2F39">
        <w:rPr>
          <w:noProof/>
        </w:rPr>
        <mc:AlternateContent>
          <mc:Choice Requires="wpi">
            <w:drawing>
              <wp:anchor distT="0" distB="0" distL="114300" distR="114300" simplePos="0" relativeHeight="251659264" behindDoc="0" locked="0" layoutInCell="1" allowOverlap="1" wp14:anchorId="19A592C7" wp14:editId="6FE20794">
                <wp:simplePos x="0" y="0"/>
                <wp:positionH relativeFrom="column">
                  <wp:posOffset>1752502</wp:posOffset>
                </wp:positionH>
                <wp:positionV relativeFrom="paragraph">
                  <wp:posOffset>672898</wp:posOffset>
                </wp:positionV>
                <wp:extent cx="301320" cy="8280"/>
                <wp:effectExtent l="57150" t="114300" r="99060" b="106045"/>
                <wp:wrapNone/>
                <wp:docPr id="23" name="Ink 23"/>
                <wp:cNvGraphicFramePr/>
                <a:graphic xmlns:a="http://schemas.openxmlformats.org/drawingml/2006/main">
                  <a:graphicData uri="http://schemas.microsoft.com/office/word/2010/wordprocessingInk">
                    <w14:contentPart bwMode="auto" r:id="rId28">
                      <w14:nvContentPartPr>
                        <w14:cNvContentPartPr/>
                      </w14:nvContentPartPr>
                      <w14:xfrm>
                        <a:off x="0" y="0"/>
                        <a:ext cx="301320" cy="8280"/>
                      </w14:xfrm>
                    </w14:contentPart>
                  </a:graphicData>
                </a:graphic>
              </wp:anchor>
            </w:drawing>
          </mc:Choice>
          <mc:Fallback>
            <w:pict>
              <v:shape w14:anchorId="3C5D4C4A" id="Ink 23" o:spid="_x0000_s1026" type="#_x0000_t75" style="position:absolute;margin-left:133.05pt;margin-top:48.05pt;width:33.65pt;height:10.5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">
                <v:imagedata r:id="rId29" o:title=""/>
              </v:shape>
            </w:pict>
          </mc:Fallback>
        </mc:AlternateContent>
      </w:r>
      <w:r w:rsidR="00AC4BA6" w:rsidRPr="00AC4BA6">
        <w:rPr>
          <w:noProof/>
        </w:rPr>
        <w:drawing>
          <wp:inline distT="0" distB="0" distL="0" distR="0" wp14:anchorId="1AB18151" wp14:editId="2F56078C">
            <wp:extent cx="2772461" cy="196708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37511" cy="2013237"/>
                    </a:xfrm>
                    <a:prstGeom prst="rect">
                      <a:avLst/>
                    </a:prstGeom>
                  </pic:spPr>
                </pic:pic>
              </a:graphicData>
            </a:graphic>
          </wp:inline>
        </w:drawing>
      </w:r>
    </w:p>
    <w:p w14:paraId="212240FA" w14:textId="7D21A812" w:rsidR="00A57323" w:rsidRDefault="00AC4BA6" w:rsidP="00CB430D">
      <w:pPr>
        <w:pStyle w:val="Caption"/>
        <w:spacing w:after="0"/>
        <w:jc w:val="center"/>
      </w:pPr>
      <w:bookmarkStart w:id="20" w:name="_Toc72806432"/>
      <w:r>
        <w:t xml:space="preserve">Figure </w:t>
      </w:r>
      <w:r>
        <w:fldChar w:fldCharType="begin"/>
      </w:r>
      <w:r>
        <w:instrText xml:space="preserve"> SEQ Figure \* ARABIC </w:instrText>
      </w:r>
      <w:r>
        <w:fldChar w:fldCharType="separate"/>
      </w:r>
      <w:r w:rsidR="00442EFD">
        <w:rPr>
          <w:noProof/>
        </w:rPr>
        <w:t>2</w:t>
      </w:r>
      <w:r>
        <w:fldChar w:fldCharType="end"/>
      </w:r>
      <w:r>
        <w:t>: How realistic fire is efficiently rendered.</w:t>
      </w:r>
      <w:bookmarkEnd w:id="20"/>
    </w:p>
    <w:p w14:paraId="65719BC1" w14:textId="4229AEB6" w:rsidR="00A57323" w:rsidRDefault="00A57323" w:rsidP="00CB430D">
      <w:pPr>
        <w:pStyle w:val="Caption"/>
        <w:spacing w:after="0"/>
        <w:jc w:val="center"/>
        <w:rPr>
          <w:sz w:val="12"/>
          <w:szCs w:val="12"/>
        </w:rPr>
      </w:pPr>
      <w:r w:rsidRPr="00A57323">
        <w:rPr>
          <w:sz w:val="12"/>
          <w:szCs w:val="12"/>
        </w:rPr>
        <w:t>Source: Horvath, C. &amp; Geiger, W. (2009). Directable, high-resolution simulation of fire on the GPU</w:t>
      </w:r>
      <w:r w:rsidR="00717B5C">
        <w:rPr>
          <w:sz w:val="12"/>
          <w:szCs w:val="12"/>
        </w:rPr>
        <w:fldChar w:fldCharType="begin"/>
      </w:r>
      <w:r w:rsidR="00717B5C">
        <w:instrText xml:space="preserve"> XE "</w:instrText>
      </w:r>
      <w:r w:rsidR="00717B5C" w:rsidRPr="009002E9">
        <w:instrText>GPU</w:instrText>
      </w:r>
      <w:r w:rsidR="00717B5C">
        <w:instrText xml:space="preserve">" </w:instrText>
      </w:r>
      <w:r w:rsidR="00717B5C">
        <w:rPr>
          <w:sz w:val="12"/>
          <w:szCs w:val="12"/>
        </w:rPr>
        <w:fldChar w:fldCharType="end"/>
      </w:r>
      <w:r w:rsidRPr="00A57323">
        <w:rPr>
          <w:sz w:val="12"/>
          <w:szCs w:val="12"/>
        </w:rPr>
        <w:t>. ACM Transactions of Graphics, 28(3)</w:t>
      </w:r>
    </w:p>
    <w:p w14:paraId="13B2CB43" w14:textId="77777777" w:rsidR="00CB430D" w:rsidRPr="00CB430D" w:rsidRDefault="00CB430D" w:rsidP="00CB430D"/>
    <w:p w14:paraId="70A5C987" w14:textId="6B3ABE97" w:rsidR="0080548E" w:rsidRDefault="00BD55F6" w:rsidP="00CB430D">
      <w:pPr>
        <w:pStyle w:val="Heading2"/>
        <w:rPr>
          <w:rFonts w:ascii="Times New Roman" w:hAnsi="Times New Roman" w:cs="Times New Roman"/>
        </w:rPr>
      </w:pPr>
      <w:bookmarkStart w:id="21" w:name="_Toc72798666"/>
      <w:r>
        <w:rPr>
          <w:rFonts w:ascii="Times New Roman" w:hAnsi="Times New Roman" w:cs="Times New Roman"/>
        </w:rPr>
        <w:t>III.3-</w:t>
      </w:r>
      <w:r w:rsidR="0080548E" w:rsidRPr="00BD55F6">
        <w:rPr>
          <w:rFonts w:ascii="Times New Roman" w:hAnsi="Times New Roman" w:cs="Times New Roman"/>
        </w:rPr>
        <w:t>Non-Graphical</w:t>
      </w:r>
      <w:r w:rsidR="00717B5C">
        <w:rPr>
          <w:rFonts w:ascii="Times New Roman" w:hAnsi="Times New Roman" w:cs="Times New Roman"/>
        </w:rPr>
        <w:fldChar w:fldCharType="begin"/>
      </w:r>
      <w:r w:rsidR="00717B5C">
        <w:instrText xml:space="preserve"> XE "</w:instrText>
      </w:r>
      <w:r w:rsidR="00717B5C" w:rsidRPr="00C900D5">
        <w:instrText>Graphical</w:instrText>
      </w:r>
      <w:r w:rsidR="00717B5C">
        <w:instrText xml:space="preserve">" </w:instrText>
      </w:r>
      <w:r w:rsidR="00717B5C">
        <w:rPr>
          <w:rFonts w:ascii="Times New Roman" w:hAnsi="Times New Roman" w:cs="Times New Roman"/>
        </w:rPr>
        <w:fldChar w:fldCharType="end"/>
      </w:r>
      <w:r w:rsidR="0080548E" w:rsidRPr="00BD55F6">
        <w:rPr>
          <w:rFonts w:ascii="Times New Roman" w:hAnsi="Times New Roman" w:cs="Times New Roman"/>
        </w:rPr>
        <w:t xml:space="preserve"> Application</w:t>
      </w:r>
      <w:r w:rsidR="00BC319A" w:rsidRPr="00BD55F6">
        <w:rPr>
          <w:rFonts w:ascii="Times New Roman" w:hAnsi="Times New Roman" w:cs="Times New Roman"/>
        </w:rPr>
        <w:t>s</w:t>
      </w:r>
      <w:bookmarkEnd w:id="21"/>
    </w:p>
    <w:p w14:paraId="563BE9F7" w14:textId="6F49ECEB" w:rsidR="0007775F" w:rsidRDefault="0007775F" w:rsidP="00CB430D">
      <w:pPr>
        <w:pStyle w:val="Heading3"/>
        <w:rPr>
          <w:rFonts w:ascii="Times New Roman" w:hAnsi="Times New Roman" w:cs="Times New Roman"/>
        </w:rPr>
      </w:pPr>
      <w:bookmarkStart w:id="22" w:name="_Toc72798667"/>
      <w:r>
        <w:rPr>
          <w:rFonts w:ascii="Times New Roman" w:hAnsi="Times New Roman" w:cs="Times New Roman"/>
        </w:rPr>
        <w:t>III.3.A-Compute shaders</w:t>
      </w:r>
      <w:bookmarkEnd w:id="22"/>
      <w:r w:rsidR="00717B5C">
        <w:rPr>
          <w:rFonts w:ascii="Times New Roman" w:hAnsi="Times New Roman" w:cs="Times New Roman"/>
        </w:rPr>
        <w:fldChar w:fldCharType="begin"/>
      </w:r>
      <w:r w:rsidR="00717B5C">
        <w:instrText xml:space="preserve"> XE "</w:instrText>
      </w:r>
      <w:r w:rsidR="00717B5C" w:rsidRPr="00986BD3">
        <w:instrText>shaders</w:instrText>
      </w:r>
      <w:r w:rsidR="00717B5C">
        <w:instrText xml:space="preserve">" </w:instrText>
      </w:r>
      <w:r w:rsidR="00717B5C">
        <w:rPr>
          <w:rFonts w:ascii="Times New Roman" w:hAnsi="Times New Roman" w:cs="Times New Roman"/>
        </w:rPr>
        <w:fldChar w:fldCharType="end"/>
      </w:r>
    </w:p>
    <w:p w14:paraId="2B21A072" w14:textId="7FEE4A86" w:rsidR="0007775F" w:rsidRPr="0007775F" w:rsidRDefault="00C447A6" w:rsidP="00CB430D">
      <w:pPr>
        <w:spacing w:after="0"/>
      </w:pPr>
      <w:r>
        <w:tab/>
      </w:r>
      <w:r w:rsidR="00366155">
        <w:t>Like vertex and fragment shaders</w:t>
      </w:r>
      <w:r w:rsidR="00717B5C">
        <w:fldChar w:fldCharType="begin"/>
      </w:r>
      <w:r w:rsidR="00717B5C">
        <w:instrText xml:space="preserve"> XE "</w:instrText>
      </w:r>
      <w:r w:rsidR="00717B5C" w:rsidRPr="00986BD3">
        <w:instrText>shaders</w:instrText>
      </w:r>
      <w:r w:rsidR="00717B5C">
        <w:instrText xml:space="preserve">" </w:instrText>
      </w:r>
      <w:r w:rsidR="00717B5C">
        <w:fldChar w:fldCharType="end"/>
      </w:r>
      <w:r w:rsidR="00366155">
        <w:t>, compute shaders are designed to split up the work among the GPUs threads</w:t>
      </w:r>
      <w:r w:rsidR="00717B5C">
        <w:fldChar w:fldCharType="begin"/>
      </w:r>
      <w:r w:rsidR="00717B5C">
        <w:instrText xml:space="preserve"> XE "</w:instrText>
      </w:r>
      <w:r w:rsidR="00717B5C" w:rsidRPr="006B0931">
        <w:instrText>threads</w:instrText>
      </w:r>
      <w:r w:rsidR="00717B5C">
        <w:instrText xml:space="preserve">" </w:instrText>
      </w:r>
      <w:r w:rsidR="00717B5C">
        <w:fldChar w:fldCharType="end"/>
      </w:r>
      <w:del w:id="23" w:author="Jacob Blazina" w:date="2021-05-27T23:05:00Z">
        <w:r w:rsidR="00366155" w:rsidDel="00E038F3">
          <w:delText>.</w:delText>
        </w:r>
      </w:del>
      <w:r w:rsidR="00366155">
        <w:t xml:space="preserve"> (Delgado-Gutierrez, </w:t>
      </w:r>
      <w:proofErr w:type="spellStart"/>
      <w:r w:rsidR="00366155">
        <w:t>Marzocca</w:t>
      </w:r>
      <w:proofErr w:type="spellEnd"/>
      <w:r w:rsidR="00366155">
        <w:t>, &amp; Cardenas, 2020)</w:t>
      </w:r>
      <w:ins w:id="24" w:author="Jacob Blazina" w:date="2021-05-27T23:05:00Z">
        <w:r w:rsidR="00E038F3">
          <w:t>.</w:t>
        </w:r>
      </w:ins>
      <w:r w:rsidR="00366155">
        <w:t xml:space="preserve"> What makes compute shaders useful for non-graphical applications is that they have no defined input or output. Anything can be inputted, and anything can be outputted.</w:t>
      </w:r>
    </w:p>
    <w:p w14:paraId="4D44E2AA" w14:textId="4A2393B3" w:rsidR="00387DD1" w:rsidRDefault="00387DD1" w:rsidP="00CB430D">
      <w:pPr>
        <w:pStyle w:val="Heading3"/>
        <w:rPr>
          <w:rFonts w:ascii="Times New Roman" w:hAnsi="Times New Roman" w:cs="Times New Roman"/>
        </w:rPr>
      </w:pPr>
      <w:bookmarkStart w:id="25" w:name="_Toc72798668"/>
      <w:r w:rsidRPr="00C9245C">
        <w:rPr>
          <w:rFonts w:ascii="Times New Roman" w:hAnsi="Times New Roman" w:cs="Times New Roman"/>
        </w:rPr>
        <w:lastRenderedPageBreak/>
        <w:t>III.</w:t>
      </w:r>
      <w:r>
        <w:rPr>
          <w:rFonts w:ascii="Times New Roman" w:hAnsi="Times New Roman" w:cs="Times New Roman"/>
        </w:rPr>
        <w:t>3</w:t>
      </w:r>
      <w:r w:rsidRPr="00C9245C">
        <w:rPr>
          <w:rFonts w:ascii="Times New Roman" w:hAnsi="Times New Roman" w:cs="Times New Roman"/>
        </w:rPr>
        <w:t>.</w:t>
      </w:r>
      <w:r w:rsidR="0007775F">
        <w:rPr>
          <w:rFonts w:ascii="Times New Roman" w:hAnsi="Times New Roman" w:cs="Times New Roman"/>
        </w:rPr>
        <w:t>B</w:t>
      </w:r>
      <w:r w:rsidRPr="00C9245C">
        <w:rPr>
          <w:rFonts w:ascii="Times New Roman" w:hAnsi="Times New Roman" w:cs="Times New Roman"/>
        </w:rPr>
        <w:t>-</w:t>
      </w:r>
      <w:r>
        <w:rPr>
          <w:rFonts w:ascii="Times New Roman" w:hAnsi="Times New Roman" w:cs="Times New Roman"/>
        </w:rPr>
        <w:t>Fluid Simulation</w:t>
      </w:r>
      <w:bookmarkEnd w:id="25"/>
    </w:p>
    <w:p w14:paraId="3512D777" w14:textId="3396021C" w:rsidR="007D4F86" w:rsidRPr="007D4F86" w:rsidRDefault="007D4F86" w:rsidP="00CB430D">
      <w:pPr>
        <w:spacing w:after="0"/>
      </w:pPr>
      <w:r>
        <w:tab/>
      </w:r>
      <w:r w:rsidR="00B01A64">
        <w:t>Delgado-Gutierrez</w:t>
      </w:r>
      <w:r w:rsidR="00366155">
        <w:t xml:space="preserve"> et al</w:t>
      </w:r>
      <w:r w:rsidR="00B01A64">
        <w:t xml:space="preserve"> (2020) devised a</w:t>
      </w:r>
      <w:r w:rsidR="00795A23">
        <w:t>n improvement for using</w:t>
      </w:r>
      <w:r w:rsidR="00B01A64">
        <w:t xml:space="preserve"> the Lattice Boltzmann </w:t>
      </w:r>
      <w:r w:rsidR="00795A23">
        <w:t>M</w:t>
      </w:r>
      <w:r w:rsidR="00B01A64">
        <w:t>ethod</w:t>
      </w:r>
      <w:r w:rsidR="00795A23">
        <w:t xml:space="preserve"> (LBM</w:t>
      </w:r>
      <w:r w:rsidR="00717B5C">
        <w:fldChar w:fldCharType="begin"/>
      </w:r>
      <w:r w:rsidR="00717B5C">
        <w:instrText xml:space="preserve"> XE "</w:instrText>
      </w:r>
      <w:r w:rsidR="00717B5C" w:rsidRPr="003D6E80">
        <w:instrText>LBM</w:instrText>
      </w:r>
      <w:r w:rsidR="00717B5C">
        <w:instrText xml:space="preserve">" </w:instrText>
      </w:r>
      <w:r w:rsidR="00717B5C">
        <w:fldChar w:fldCharType="end"/>
      </w:r>
      <w:r w:rsidR="00795A23">
        <w:t>)</w:t>
      </w:r>
      <w:r w:rsidR="00B01A64">
        <w:t xml:space="preserve">: </w:t>
      </w:r>
      <w:r w:rsidR="00795A23">
        <w:t>a mathematical method of fluid simulation</w:t>
      </w:r>
      <w:r w:rsidR="00717B5C">
        <w:fldChar w:fldCharType="begin"/>
      </w:r>
      <w:r w:rsidR="00717B5C">
        <w:instrText xml:space="preserve"> XE "</w:instrText>
      </w:r>
      <w:r w:rsidR="00717B5C" w:rsidRPr="0035150A">
        <w:instrText>fluid simulation</w:instrText>
      </w:r>
      <w:r w:rsidR="00717B5C">
        <w:instrText xml:space="preserve">" </w:instrText>
      </w:r>
      <w:r w:rsidR="00717B5C">
        <w:fldChar w:fldCharType="end"/>
      </w:r>
      <w:r w:rsidR="00795A23">
        <w:t xml:space="preserve"> </w:t>
      </w:r>
      <w:r w:rsidR="00B01A64">
        <w:t>which lends itself to parallelism</w:t>
      </w:r>
      <w:r w:rsidR="00717B5C">
        <w:fldChar w:fldCharType="begin"/>
      </w:r>
      <w:r w:rsidR="00717B5C">
        <w:instrText xml:space="preserve"> XE "</w:instrText>
      </w:r>
      <w:r w:rsidR="00717B5C" w:rsidRPr="00DD3665">
        <w:instrText>parallelism</w:instrText>
      </w:r>
      <w:r w:rsidR="00717B5C">
        <w:instrText xml:space="preserve">" </w:instrText>
      </w:r>
      <w:r w:rsidR="00717B5C">
        <w:fldChar w:fldCharType="end"/>
      </w:r>
      <w:r w:rsidR="00B01A64">
        <w:t>, and being divided into very small, simple sections called particles (divide and conquer</w:t>
      </w:r>
      <w:r w:rsidR="00717B5C">
        <w:fldChar w:fldCharType="begin"/>
      </w:r>
      <w:r w:rsidR="00717B5C">
        <w:instrText xml:space="preserve"> XE "</w:instrText>
      </w:r>
      <w:r w:rsidR="00717B5C" w:rsidRPr="00227861">
        <w:instrText>divide and conquer</w:instrText>
      </w:r>
      <w:r w:rsidR="00717B5C">
        <w:instrText xml:space="preserve">" </w:instrText>
      </w:r>
      <w:r w:rsidR="00717B5C">
        <w:fldChar w:fldCharType="end"/>
      </w:r>
      <w:r w:rsidR="00B01A64">
        <w:t xml:space="preserve">). </w:t>
      </w:r>
      <w:r w:rsidR="00795A23">
        <w:t>More detailed fluids require more particles. The LBM math tells each particle where to move</w:t>
      </w:r>
      <w:r w:rsidR="00442EFD">
        <w:t>: the particle’s motion is slightly randomized, so it feels more organic</w:t>
      </w:r>
      <w:r w:rsidR="00795A23">
        <w:t xml:space="preserve">; all particles together then look like fluid. </w:t>
      </w:r>
      <w:r w:rsidR="0007775F">
        <w:t>In the experiment, compute shaders</w:t>
      </w:r>
      <w:r w:rsidR="00717B5C">
        <w:fldChar w:fldCharType="begin"/>
      </w:r>
      <w:r w:rsidR="00717B5C">
        <w:instrText xml:space="preserve"> XE "</w:instrText>
      </w:r>
      <w:r w:rsidR="00717B5C" w:rsidRPr="00986BD3">
        <w:instrText>shaders</w:instrText>
      </w:r>
      <w:r w:rsidR="00717B5C">
        <w:instrText xml:space="preserve">" </w:instrText>
      </w:r>
      <w:r w:rsidR="00717B5C">
        <w:fldChar w:fldCharType="end"/>
      </w:r>
      <w:r w:rsidR="00366155">
        <w:t xml:space="preserve"> take in a texture,</w:t>
      </w:r>
      <w:r w:rsidR="0007775F">
        <w:t xml:space="preserve"> compute the LBM calculations </w:t>
      </w:r>
      <w:r w:rsidR="0009628F">
        <w:t xml:space="preserve">based on the texture, </w:t>
      </w:r>
      <w:r w:rsidR="0007775F">
        <w:t>and</w:t>
      </w:r>
      <w:r w:rsidR="0009628F">
        <w:t xml:space="preserve"> then</w:t>
      </w:r>
      <w:r w:rsidR="0007775F">
        <w:t xml:space="preserve"> output the particle location. </w:t>
      </w:r>
      <w:r w:rsidR="00C447A6">
        <w:t>A 2D</w:t>
      </w:r>
      <w:r w:rsidR="00795A23">
        <w:t xml:space="preserve"> LBM simulation method, while not Delgado</w:t>
      </w:r>
      <w:r w:rsidR="00366155">
        <w:t>-Gutierrez</w:t>
      </w:r>
      <w:r w:rsidR="00795A23">
        <w:t>’s et al</w:t>
      </w:r>
      <w:r w:rsidR="00C447A6">
        <w:t>,</w:t>
      </w:r>
      <w:r w:rsidR="00795A23">
        <w:t xml:space="preserve"> is exemplified with this link: </w:t>
      </w:r>
      <w:hyperlink r:id="rId31" w:history="1">
        <w:r w:rsidR="00442EFD" w:rsidRPr="00E70AD6">
          <w:rPr>
            <w:rStyle w:val="Hyperlink"/>
          </w:rPr>
          <w:t>https://www.shadertoy.com/view/WdyGzy</w:t>
        </w:r>
      </w:hyperlink>
      <w:r w:rsidR="00442EFD">
        <w:t xml:space="preserve"> (Figure 5, in the appendix, shows a single frame)</w:t>
      </w:r>
      <w:r w:rsidR="00795A23">
        <w:t xml:space="preserve">.  </w:t>
      </w:r>
      <w:r w:rsidR="0009628F">
        <w:t xml:space="preserve">This is considered </w:t>
      </w:r>
      <w:r w:rsidR="00442EFD">
        <w:t xml:space="preserve">a </w:t>
      </w:r>
      <w:r w:rsidR="0009628F">
        <w:t>non-graphical</w:t>
      </w:r>
      <w:r w:rsidR="00442EFD">
        <w:t xml:space="preserve"> use of the GPU</w:t>
      </w:r>
      <w:r w:rsidR="00717B5C">
        <w:fldChar w:fldCharType="begin"/>
      </w:r>
      <w:r w:rsidR="00717B5C">
        <w:instrText xml:space="preserve"> XE "</w:instrText>
      </w:r>
      <w:r w:rsidR="00717B5C" w:rsidRPr="009002E9">
        <w:instrText>GPU</w:instrText>
      </w:r>
      <w:r w:rsidR="00717B5C">
        <w:instrText xml:space="preserve">" </w:instrText>
      </w:r>
      <w:r w:rsidR="00717B5C">
        <w:fldChar w:fldCharType="end"/>
      </w:r>
      <w:r w:rsidR="0009628F">
        <w:t xml:space="preserve"> because of what is most important in this application: performing the math for the particles. Outputting the fluid onto a screen is not the intensive process here. </w:t>
      </w:r>
    </w:p>
    <w:p w14:paraId="4BBC041A" w14:textId="059BE6BE" w:rsidR="00387DD1" w:rsidRDefault="00387DD1" w:rsidP="00CB430D">
      <w:pPr>
        <w:pStyle w:val="Heading3"/>
      </w:pPr>
      <w:bookmarkStart w:id="26" w:name="_Toc72798669"/>
      <w:r>
        <w:rPr>
          <w:rFonts w:ascii="Times New Roman" w:hAnsi="Times New Roman" w:cs="Times New Roman"/>
        </w:rPr>
        <w:t>III.3.</w:t>
      </w:r>
      <w:r w:rsidR="0007775F">
        <w:rPr>
          <w:rFonts w:ascii="Times New Roman" w:hAnsi="Times New Roman" w:cs="Times New Roman"/>
        </w:rPr>
        <w:t>C</w:t>
      </w:r>
      <w:r>
        <w:rPr>
          <w:rFonts w:ascii="Times New Roman" w:hAnsi="Times New Roman" w:cs="Times New Roman"/>
        </w:rPr>
        <w:t>-</w:t>
      </w:r>
      <w:bookmarkEnd w:id="26"/>
      <w:r w:rsidR="00D30209">
        <w:rPr>
          <w:rFonts w:ascii="Times New Roman" w:hAnsi="Times New Roman" w:cs="Times New Roman"/>
        </w:rPr>
        <w:t>Visualizaing the fourth dimension</w:t>
      </w:r>
      <w:r>
        <w:tab/>
      </w:r>
    </w:p>
    <w:p w14:paraId="326C1F8F" w14:textId="7D59DE0C" w:rsidR="00366155" w:rsidRPr="00366155" w:rsidRDefault="00366155" w:rsidP="00CB430D">
      <w:pPr>
        <w:spacing w:after="0"/>
      </w:pPr>
      <w:r>
        <w:tab/>
      </w:r>
      <w:proofErr w:type="spellStart"/>
      <w:r w:rsidR="00885FFB">
        <w:t>Ohori</w:t>
      </w:r>
      <w:proofErr w:type="spellEnd"/>
      <w:r w:rsidR="00885FFB">
        <w:t xml:space="preserve">, Ledoux, and </w:t>
      </w:r>
      <w:proofErr w:type="spellStart"/>
      <w:r w:rsidR="00885FFB">
        <w:t>Stoter</w:t>
      </w:r>
      <w:proofErr w:type="spellEnd"/>
      <w:r w:rsidR="00885FFB">
        <w:t xml:space="preserve"> created a program which visualizes 4D objects in 3D</w:t>
      </w:r>
      <w:r w:rsidR="00CB430D">
        <w:t xml:space="preserve"> (2017)</w:t>
      </w:r>
      <w:r w:rsidR="00885FFB">
        <w:t>. To do this, they used compute shaders</w:t>
      </w:r>
      <w:r w:rsidR="00717B5C">
        <w:fldChar w:fldCharType="begin"/>
      </w:r>
      <w:r w:rsidR="00717B5C">
        <w:instrText xml:space="preserve"> XE "</w:instrText>
      </w:r>
      <w:r w:rsidR="00717B5C" w:rsidRPr="00986BD3">
        <w:instrText>shaders</w:instrText>
      </w:r>
      <w:r w:rsidR="00717B5C">
        <w:instrText xml:space="preserve">" </w:instrText>
      </w:r>
      <w:r w:rsidR="00717B5C">
        <w:fldChar w:fldCharType="end"/>
      </w:r>
      <w:r w:rsidR="00885FFB">
        <w:t xml:space="preserve">. A 4D matrix is inputted into the shader, and then math which exceeds this paper’s purpose is used to convert to a 3D matrix. The 3D matrix is then printed as a 3D object onto the screen. </w:t>
      </w:r>
      <w:r w:rsidR="00CB430D">
        <w:t xml:space="preserve">Not only is </w:t>
      </w:r>
      <w:r w:rsidR="00885FFB">
        <w:t xml:space="preserve">visualizing a 4D object in 3D useful for better understanding </w:t>
      </w:r>
      <w:r w:rsidR="00CB430D">
        <w:t>4D objects</w:t>
      </w:r>
      <w:r w:rsidR="00885FFB">
        <w:t xml:space="preserve">, </w:t>
      </w:r>
      <w:r w:rsidR="00CB430D">
        <w:t xml:space="preserve">but more importantly, this process creates an easier computation for visualizing large 3D models such as cities or forests. </w:t>
      </w:r>
    </w:p>
    <w:p w14:paraId="7404146A" w14:textId="7A055035" w:rsidR="00387DD1" w:rsidRDefault="00387DD1" w:rsidP="00CB430D">
      <w:pPr>
        <w:pStyle w:val="Heading3"/>
        <w:rPr>
          <w:rFonts w:ascii="Times New Roman" w:hAnsi="Times New Roman" w:cs="Times New Roman"/>
        </w:rPr>
      </w:pPr>
      <w:bookmarkStart w:id="27" w:name="_Toc72798670"/>
      <w:r w:rsidRPr="00C9245C">
        <w:rPr>
          <w:rFonts w:ascii="Times New Roman" w:hAnsi="Times New Roman" w:cs="Times New Roman"/>
        </w:rPr>
        <w:t>III.</w:t>
      </w:r>
      <w:r>
        <w:rPr>
          <w:rFonts w:ascii="Times New Roman" w:hAnsi="Times New Roman" w:cs="Times New Roman"/>
        </w:rPr>
        <w:t>3</w:t>
      </w:r>
      <w:r w:rsidRPr="00C9245C">
        <w:rPr>
          <w:rFonts w:ascii="Times New Roman" w:hAnsi="Times New Roman" w:cs="Times New Roman"/>
        </w:rPr>
        <w:t>.</w:t>
      </w:r>
      <w:r w:rsidR="0007775F">
        <w:rPr>
          <w:rFonts w:ascii="Times New Roman" w:hAnsi="Times New Roman" w:cs="Times New Roman"/>
        </w:rPr>
        <w:t>D</w:t>
      </w:r>
      <w:r w:rsidRPr="00C9245C">
        <w:rPr>
          <w:rFonts w:ascii="Times New Roman" w:hAnsi="Times New Roman" w:cs="Times New Roman"/>
        </w:rPr>
        <w:t>-</w:t>
      </w:r>
      <w:r>
        <w:rPr>
          <w:rFonts w:ascii="Times New Roman" w:hAnsi="Times New Roman" w:cs="Times New Roman"/>
        </w:rPr>
        <w:t>Mining crypto-currency</w:t>
      </w:r>
      <w:bookmarkEnd w:id="27"/>
    </w:p>
    <w:p w14:paraId="38E2FDB6" w14:textId="1A025221" w:rsidR="00CB430D" w:rsidRDefault="00CB430D" w:rsidP="00CB430D">
      <w:pPr>
        <w:spacing w:after="0"/>
      </w:pPr>
      <w:r>
        <w:tab/>
      </w:r>
      <w:r w:rsidR="001877F0">
        <w:t>Pavel, Dmitry, and Maxim (</w:t>
      </w:r>
      <w:r w:rsidR="00803D3D">
        <w:t>2019) attempted to increase efficiency of mining crypto currency. In short, they made some improvements on the speed of transactions. The primary discussion here is how the mining utilizes the GPU</w:t>
      </w:r>
      <w:r w:rsidR="00717B5C">
        <w:fldChar w:fldCharType="begin"/>
      </w:r>
      <w:r w:rsidR="00717B5C">
        <w:instrText xml:space="preserve"> XE "</w:instrText>
      </w:r>
      <w:r w:rsidR="00717B5C" w:rsidRPr="009002E9">
        <w:instrText>GPU</w:instrText>
      </w:r>
      <w:r w:rsidR="00717B5C">
        <w:instrText xml:space="preserve">" </w:instrText>
      </w:r>
      <w:r w:rsidR="00717B5C">
        <w:fldChar w:fldCharType="end"/>
      </w:r>
      <w:r w:rsidR="00803D3D">
        <w:t xml:space="preserve">. </w:t>
      </w:r>
      <w:commentRangeStart w:id="28"/>
      <w:commentRangeEnd w:id="28"/>
      <w:r w:rsidR="00E038F3">
        <w:rPr>
          <w:rStyle w:val="CommentReference"/>
        </w:rPr>
        <w:commentReference w:id="28"/>
      </w:r>
    </w:p>
    <w:p w14:paraId="2C1DF9FF" w14:textId="5C4DCB50" w:rsidR="00803D3D" w:rsidRPr="00CB430D" w:rsidRDefault="00803D3D" w:rsidP="00CB430D">
      <w:pPr>
        <w:spacing w:after="0"/>
      </w:pPr>
      <w:r>
        <w:tab/>
        <w:t>Pavel et al use OpenCL (2019), which uses compute shaders</w:t>
      </w:r>
      <w:r w:rsidR="00717B5C">
        <w:fldChar w:fldCharType="begin"/>
      </w:r>
      <w:r w:rsidR="00717B5C">
        <w:instrText xml:space="preserve"> XE "</w:instrText>
      </w:r>
      <w:r w:rsidR="00717B5C" w:rsidRPr="00986BD3">
        <w:instrText>shaders</w:instrText>
      </w:r>
      <w:r w:rsidR="00717B5C">
        <w:instrText xml:space="preserve">" </w:instrText>
      </w:r>
      <w:r w:rsidR="00717B5C">
        <w:fldChar w:fldCharType="end"/>
      </w:r>
      <w:r>
        <w:t xml:space="preserve">. To earn cryptocurrency, you must dig through hashes on servers. Once you have a hash, you </w:t>
      </w:r>
      <w:r w:rsidR="00BB0356">
        <w:t>must</w:t>
      </w:r>
      <w:r>
        <w:t xml:space="preserve"> “break it open” with mathematical calculations (Pavel et al, 2019). The Hash may or may not have cryptocurrency. It</w:t>
      </w:r>
      <w:r w:rsidR="00BB0356">
        <w:t xml:space="preserve"> is</w:t>
      </w:r>
      <w:r>
        <w:t xml:space="preserve"> not stated in the </w:t>
      </w:r>
      <w:r>
        <w:lastRenderedPageBreak/>
        <w:t>article, but it can be assumed that threads</w:t>
      </w:r>
      <w:r w:rsidR="00717B5C">
        <w:fldChar w:fldCharType="begin"/>
      </w:r>
      <w:r w:rsidR="00717B5C">
        <w:instrText xml:space="preserve"> XE "</w:instrText>
      </w:r>
      <w:r w:rsidR="00717B5C" w:rsidRPr="006B0931">
        <w:instrText>threads</w:instrText>
      </w:r>
      <w:r w:rsidR="00717B5C">
        <w:instrText xml:space="preserve">" </w:instrText>
      </w:r>
      <w:r w:rsidR="00717B5C">
        <w:fldChar w:fldCharType="end"/>
      </w:r>
      <w:r>
        <w:t xml:space="preserve"> divide up the hash calculations. </w:t>
      </w:r>
      <w:r w:rsidR="00BB0356">
        <w:t>Parallel after all what makes the GPU</w:t>
      </w:r>
      <w:r w:rsidR="00717B5C">
        <w:fldChar w:fldCharType="begin"/>
      </w:r>
      <w:r w:rsidR="00717B5C">
        <w:instrText xml:space="preserve"> XE "</w:instrText>
      </w:r>
      <w:r w:rsidR="00717B5C" w:rsidRPr="009002E9">
        <w:instrText>GPU</w:instrText>
      </w:r>
      <w:r w:rsidR="00717B5C">
        <w:instrText xml:space="preserve">" </w:instrText>
      </w:r>
      <w:r w:rsidR="00717B5C">
        <w:fldChar w:fldCharType="end"/>
      </w:r>
      <w:r w:rsidR="00BB0356">
        <w:t xml:space="preserve"> special. </w:t>
      </w:r>
    </w:p>
    <w:p w14:paraId="76FD949F" w14:textId="33B919FD" w:rsidR="0080548E" w:rsidRDefault="007D3124" w:rsidP="00CB430D">
      <w:pPr>
        <w:pStyle w:val="Heading1"/>
        <w:rPr>
          <w:rFonts w:ascii="Times New Roman" w:hAnsi="Times New Roman" w:cs="Times New Roman"/>
        </w:rPr>
      </w:pPr>
      <w:bookmarkStart w:id="29" w:name="_Toc72798671"/>
      <w:r>
        <w:rPr>
          <w:rFonts w:ascii="Times New Roman" w:hAnsi="Times New Roman" w:cs="Times New Roman"/>
        </w:rPr>
        <w:t>IV-</w:t>
      </w:r>
      <w:r w:rsidR="0080548E" w:rsidRPr="0080548E">
        <w:rPr>
          <w:rFonts w:ascii="Times New Roman" w:hAnsi="Times New Roman" w:cs="Times New Roman"/>
        </w:rPr>
        <w:t>Conclusion</w:t>
      </w:r>
      <w:bookmarkEnd w:id="29"/>
    </w:p>
    <w:p w14:paraId="5F26BE99" w14:textId="2E1D6385" w:rsidR="00BB0356" w:rsidRPr="00BB0356" w:rsidRDefault="00BB0356" w:rsidP="00BB0356">
      <w:r>
        <w:tab/>
        <w:t>GPUs can do many parallel tasks, so long as they are easy tasks. Despite its name, GPUs often perform non-graphical tasks even for graphical applications; this is especially exemplified in the LBM</w:t>
      </w:r>
      <w:r w:rsidR="00717B5C">
        <w:fldChar w:fldCharType="begin"/>
      </w:r>
      <w:r w:rsidR="00717B5C">
        <w:instrText xml:space="preserve"> XE "</w:instrText>
      </w:r>
      <w:r w:rsidR="00717B5C" w:rsidRPr="003D6E80">
        <w:instrText>LBM</w:instrText>
      </w:r>
      <w:r w:rsidR="00717B5C">
        <w:instrText xml:space="preserve">" </w:instrText>
      </w:r>
      <w:r w:rsidR="00717B5C">
        <w:fldChar w:fldCharType="end"/>
      </w:r>
      <w:r>
        <w:t xml:space="preserve"> method, where parallel math is used to visually simulate water. One Avenue that the GPU</w:t>
      </w:r>
      <w:r w:rsidR="00717B5C">
        <w:fldChar w:fldCharType="begin"/>
      </w:r>
      <w:r w:rsidR="00717B5C">
        <w:instrText xml:space="preserve"> XE "</w:instrText>
      </w:r>
      <w:r w:rsidR="00717B5C" w:rsidRPr="009002E9">
        <w:instrText>GPU</w:instrText>
      </w:r>
      <w:r w:rsidR="00717B5C">
        <w:instrText xml:space="preserve">" </w:instrText>
      </w:r>
      <w:r w:rsidR="00717B5C">
        <w:fldChar w:fldCharType="end"/>
      </w:r>
      <w:r>
        <w:t xml:space="preserve"> has scarcely explored is music. Using </w:t>
      </w:r>
      <w:proofErr w:type="gramStart"/>
      <w:r>
        <w:t>all of</w:t>
      </w:r>
      <w:proofErr w:type="gramEnd"/>
      <w:r>
        <w:t xml:space="preserve"> the discussed applications, it seems likely that the GPU can only have positive effects on music whether that be in how it sounds, or in how efficiently it can be digitally created (or both). </w:t>
      </w:r>
    </w:p>
    <w:p w14:paraId="631BF15B" w14:textId="77777777" w:rsidR="00486797" w:rsidRPr="00486797" w:rsidRDefault="00486797" w:rsidP="00CB430D">
      <w:pPr>
        <w:spacing w:after="0"/>
      </w:pPr>
    </w:p>
    <w:p w14:paraId="3D75BFE4" w14:textId="77777777" w:rsidR="00486797" w:rsidRPr="00486797" w:rsidRDefault="00486797" w:rsidP="00CB430D">
      <w:pPr>
        <w:spacing w:after="0"/>
      </w:pPr>
    </w:p>
    <w:p w14:paraId="5ACA4682" w14:textId="117B54FF" w:rsidR="00797B9F" w:rsidRPr="00797B9F" w:rsidRDefault="00797B9F" w:rsidP="00CB430D">
      <w:pPr>
        <w:spacing w:after="0"/>
      </w:pPr>
      <w:r w:rsidRPr="00797B9F">
        <w:br w:type="page"/>
      </w:r>
    </w:p>
    <w:p w14:paraId="0D195A8E" w14:textId="0B805DCF" w:rsidR="003B501B" w:rsidRPr="00797B9F" w:rsidRDefault="007D3124" w:rsidP="00CB430D">
      <w:pPr>
        <w:pStyle w:val="Heading1"/>
      </w:pPr>
      <w:bookmarkStart w:id="30" w:name="_Toc72798672"/>
      <w:r>
        <w:rPr>
          <w:rFonts w:ascii="Times New Roman" w:hAnsi="Times New Roman" w:cs="Times New Roman"/>
        </w:rPr>
        <w:lastRenderedPageBreak/>
        <w:t>V-</w:t>
      </w:r>
      <w:r w:rsidR="003B501B" w:rsidRPr="007C1DA9">
        <w:rPr>
          <w:rFonts w:ascii="Times New Roman" w:hAnsi="Times New Roman" w:cs="Times New Roman"/>
        </w:rPr>
        <w:t>References</w:t>
      </w:r>
      <w:r w:rsidR="003B501B" w:rsidRPr="00797B9F">
        <w:t>:</w:t>
      </w:r>
      <w:bookmarkEnd w:id="30"/>
      <w:r w:rsidR="003B501B" w:rsidRPr="00797B9F">
        <w:t xml:space="preserve"> </w:t>
      </w:r>
    </w:p>
    <w:p w14:paraId="5C73E44B" w14:textId="7D2FC3F5" w:rsidR="003B501B" w:rsidRDefault="003B501B" w:rsidP="00CB430D">
      <w:pPr>
        <w:spacing w:after="0"/>
        <w:ind w:left="720" w:hanging="720"/>
      </w:pPr>
      <w:r w:rsidRPr="00797B9F">
        <w:t>Bailey, M. &amp; Cunningham, S. (2012).</w:t>
      </w:r>
      <w:r w:rsidR="000E4F67">
        <w:t xml:space="preserve"> </w:t>
      </w:r>
      <w:r w:rsidRPr="001877F0">
        <w:rPr>
          <w:i/>
          <w:iCs/>
        </w:rPr>
        <w:t>Graphics Shaders Theory and</w:t>
      </w:r>
      <w:r w:rsidR="000E4F67" w:rsidRPr="001877F0">
        <w:rPr>
          <w:i/>
          <w:iCs/>
        </w:rPr>
        <w:t xml:space="preserve"> </w:t>
      </w:r>
      <w:r w:rsidRPr="001877F0">
        <w:rPr>
          <w:i/>
          <w:iCs/>
        </w:rPr>
        <w:t>Practice: Second Edition</w:t>
      </w:r>
      <w:r w:rsidRPr="00797B9F">
        <w:t>. Boca Raton, Florida: CRC Press</w:t>
      </w:r>
    </w:p>
    <w:p w14:paraId="2C7D81CA" w14:textId="247C57C7" w:rsidR="003824F4" w:rsidRDefault="003824F4" w:rsidP="00CB430D">
      <w:pPr>
        <w:spacing w:after="0"/>
        <w:ind w:left="720" w:hanging="720"/>
      </w:pPr>
      <w:r w:rsidRPr="003824F4">
        <w:t xml:space="preserve">Che, S., Boyer, M., Meng, J., </w:t>
      </w:r>
      <w:proofErr w:type="spellStart"/>
      <w:r w:rsidRPr="003824F4">
        <w:t>Tarjan</w:t>
      </w:r>
      <w:proofErr w:type="spellEnd"/>
      <w:r w:rsidRPr="003824F4">
        <w:t xml:space="preserve">, D., </w:t>
      </w:r>
      <w:proofErr w:type="spellStart"/>
      <w:r w:rsidRPr="003824F4">
        <w:t>Sheaffer</w:t>
      </w:r>
      <w:proofErr w:type="spellEnd"/>
      <w:r w:rsidRPr="003824F4">
        <w:t xml:space="preserve">, J. W., &amp; </w:t>
      </w:r>
      <w:proofErr w:type="spellStart"/>
      <w:r w:rsidRPr="003824F4">
        <w:t>Skadron</w:t>
      </w:r>
      <w:proofErr w:type="spellEnd"/>
      <w:r w:rsidRPr="003824F4">
        <w:t>,</w:t>
      </w:r>
      <w:r>
        <w:t xml:space="preserve"> </w:t>
      </w:r>
      <w:r w:rsidRPr="003824F4">
        <w:t xml:space="preserve">K. (2008). </w:t>
      </w:r>
      <w:r w:rsidRPr="001877F0">
        <w:rPr>
          <w:i/>
          <w:iCs/>
        </w:rPr>
        <w:t xml:space="preserve">A performance study of general-purpose applications on graphics processors using </w:t>
      </w:r>
      <w:proofErr w:type="spellStart"/>
      <w:r w:rsidR="001877F0">
        <w:rPr>
          <w:i/>
          <w:iCs/>
        </w:rPr>
        <w:t>C</w:t>
      </w:r>
      <w:r w:rsidRPr="001877F0">
        <w:rPr>
          <w:i/>
          <w:iCs/>
        </w:rPr>
        <w:t>uda</w:t>
      </w:r>
      <w:proofErr w:type="spellEnd"/>
      <w:r w:rsidRPr="003824F4">
        <w:t>.</w:t>
      </w:r>
      <w:r w:rsidR="001877F0">
        <w:t xml:space="preserve"> </w:t>
      </w:r>
      <w:r w:rsidRPr="003824F4">
        <w:t>Journal of Parallel and Distributed</w:t>
      </w:r>
      <w:r>
        <w:t xml:space="preserve"> </w:t>
      </w:r>
      <w:r w:rsidRPr="003824F4">
        <w:t>Computing, 68(10), 1370–1380</w:t>
      </w:r>
    </w:p>
    <w:p w14:paraId="3BD17629" w14:textId="2414B9C9" w:rsidR="003824F4" w:rsidRDefault="003824F4" w:rsidP="00CB430D">
      <w:pPr>
        <w:spacing w:after="0"/>
        <w:ind w:left="720" w:hanging="720"/>
      </w:pPr>
      <w:r w:rsidRPr="00797B9F">
        <w:t>Crow, T. S. &amp; Harris, F. C. (2004).</w:t>
      </w:r>
      <w:r>
        <w:t xml:space="preserve"> </w:t>
      </w:r>
      <w:r w:rsidRPr="001877F0">
        <w:rPr>
          <w:i/>
          <w:iCs/>
        </w:rPr>
        <w:t>Evolution of the Graphical</w:t>
      </w:r>
      <w:r w:rsidR="00717B5C">
        <w:rPr>
          <w:i/>
          <w:iCs/>
        </w:rPr>
        <w:fldChar w:fldCharType="begin"/>
      </w:r>
      <w:r w:rsidR="00717B5C">
        <w:instrText xml:space="preserve"> XE "</w:instrText>
      </w:r>
      <w:r w:rsidR="00717B5C" w:rsidRPr="00C900D5">
        <w:instrText>Graphical</w:instrText>
      </w:r>
      <w:r w:rsidR="00717B5C">
        <w:instrText xml:space="preserve">" </w:instrText>
      </w:r>
      <w:r w:rsidR="00717B5C">
        <w:rPr>
          <w:i/>
          <w:iCs/>
        </w:rPr>
        <w:fldChar w:fldCharType="end"/>
      </w:r>
      <w:r w:rsidRPr="001877F0">
        <w:rPr>
          <w:i/>
          <w:iCs/>
        </w:rPr>
        <w:t xml:space="preserve"> Processing Unit</w:t>
      </w:r>
      <w:r w:rsidRPr="00797B9F">
        <w:t>. Reno, Nevada: University of Nevada</w:t>
      </w:r>
    </w:p>
    <w:p w14:paraId="348ABCE7" w14:textId="172F0178" w:rsidR="003824F4" w:rsidRDefault="003824F4" w:rsidP="00CB430D">
      <w:pPr>
        <w:spacing w:after="0"/>
        <w:ind w:left="720" w:hanging="720"/>
      </w:pPr>
      <w:r w:rsidRPr="003824F4">
        <w:t>Delgado-</w:t>
      </w:r>
      <w:proofErr w:type="spellStart"/>
      <w:r w:rsidRPr="003824F4">
        <w:t>Gutlierrez</w:t>
      </w:r>
      <w:proofErr w:type="spellEnd"/>
      <w:r w:rsidRPr="003824F4">
        <w:t>,</w:t>
      </w:r>
      <w:r>
        <w:t xml:space="preserve"> </w:t>
      </w:r>
      <w:r w:rsidRPr="003824F4">
        <w:t>A.,</w:t>
      </w:r>
      <w:r>
        <w:t xml:space="preserve"> </w:t>
      </w:r>
      <w:proofErr w:type="spellStart"/>
      <w:r w:rsidRPr="003824F4">
        <w:t>Marzocca</w:t>
      </w:r>
      <w:proofErr w:type="spellEnd"/>
      <w:r w:rsidRPr="003824F4">
        <w:t>,</w:t>
      </w:r>
      <w:r>
        <w:t xml:space="preserve"> </w:t>
      </w:r>
      <w:r w:rsidRPr="003824F4">
        <w:t>P.,</w:t>
      </w:r>
      <w:r>
        <w:t xml:space="preserve"> </w:t>
      </w:r>
      <w:r w:rsidRPr="003824F4">
        <w:t>Cardenas,</w:t>
      </w:r>
      <w:r>
        <w:t xml:space="preserve"> </w:t>
      </w:r>
      <w:r w:rsidRPr="003824F4">
        <w:t>D.,</w:t>
      </w:r>
      <w:r>
        <w:t xml:space="preserve"> </w:t>
      </w:r>
      <w:r w:rsidRPr="003824F4">
        <w:t>&amp;</w:t>
      </w:r>
      <w:r>
        <w:t xml:space="preserve"> </w:t>
      </w:r>
      <w:r w:rsidRPr="003824F4">
        <w:t>Probst,</w:t>
      </w:r>
      <w:r>
        <w:t xml:space="preserve"> </w:t>
      </w:r>
      <w:proofErr w:type="gramStart"/>
      <w:r w:rsidRPr="003824F4">
        <w:t>O.(</w:t>
      </w:r>
      <w:proofErr w:type="gramEnd"/>
      <w:r w:rsidRPr="003824F4">
        <w:t>2020).</w:t>
      </w:r>
      <w:r>
        <w:t xml:space="preserve"> </w:t>
      </w:r>
      <w:r w:rsidRPr="001877F0">
        <w:rPr>
          <w:i/>
          <w:iCs/>
        </w:rPr>
        <w:t>A highly accurate GPU</w:t>
      </w:r>
      <w:r w:rsidR="00717B5C">
        <w:rPr>
          <w:i/>
          <w:iCs/>
        </w:rPr>
        <w:fldChar w:fldCharType="begin"/>
      </w:r>
      <w:r w:rsidR="00717B5C">
        <w:instrText xml:space="preserve"> XE "</w:instrText>
      </w:r>
      <w:r w:rsidR="00717B5C" w:rsidRPr="009002E9">
        <w:instrText>GPU</w:instrText>
      </w:r>
      <w:r w:rsidR="00717B5C">
        <w:instrText xml:space="preserve">" </w:instrText>
      </w:r>
      <w:r w:rsidR="00717B5C">
        <w:rPr>
          <w:i/>
          <w:iCs/>
        </w:rPr>
        <w:fldChar w:fldCharType="end"/>
      </w:r>
      <w:r w:rsidRPr="001877F0">
        <w:rPr>
          <w:i/>
          <w:iCs/>
        </w:rPr>
        <w:t xml:space="preserve"> Lattice Boltzmann method with directional interpolation for the probability distribution functions</w:t>
      </w:r>
      <w:r w:rsidRPr="003824F4">
        <w:t>.</w:t>
      </w:r>
      <w:r>
        <w:t xml:space="preserve"> </w:t>
      </w:r>
      <w:r w:rsidRPr="003824F4">
        <w:t>International Journal for Numerical Methods in Fluids, 92(12), 1778–1797</w:t>
      </w:r>
    </w:p>
    <w:p w14:paraId="4312167A" w14:textId="0013AB43" w:rsidR="003824F4" w:rsidRPr="00797B9F" w:rsidRDefault="003824F4" w:rsidP="00CB430D">
      <w:pPr>
        <w:spacing w:after="0"/>
        <w:ind w:left="720" w:hanging="720"/>
      </w:pPr>
      <w:proofErr w:type="spellStart"/>
      <w:r w:rsidRPr="00797B9F">
        <w:t>Gaster</w:t>
      </w:r>
      <w:proofErr w:type="spellEnd"/>
      <w:r w:rsidRPr="00797B9F">
        <w:t xml:space="preserve">, B. R., Howes, L., </w:t>
      </w:r>
      <w:proofErr w:type="spellStart"/>
      <w:r w:rsidRPr="00797B9F">
        <w:t>Kaeli</w:t>
      </w:r>
      <w:proofErr w:type="spellEnd"/>
      <w:r w:rsidRPr="00797B9F">
        <w:t xml:space="preserve">, D., Mistry, P., &amp; </w:t>
      </w:r>
      <w:proofErr w:type="spellStart"/>
      <w:r w:rsidRPr="00797B9F">
        <w:t>Schaa</w:t>
      </w:r>
      <w:proofErr w:type="spellEnd"/>
      <w:r w:rsidRPr="00797B9F">
        <w:t>, D. (2012).</w:t>
      </w:r>
      <w:r>
        <w:t xml:space="preserve"> </w:t>
      </w:r>
      <w:r w:rsidRPr="001877F0">
        <w:rPr>
          <w:i/>
          <w:iCs/>
        </w:rPr>
        <w:t>Heterogeneous Computing with OpenCL</w:t>
      </w:r>
      <w:r w:rsidRPr="00797B9F">
        <w:t>. Waltham, Massachusetts: Elsevier</w:t>
      </w:r>
    </w:p>
    <w:p w14:paraId="48C27A69" w14:textId="2E88B0E3" w:rsidR="003B501B" w:rsidRPr="00797B9F" w:rsidRDefault="003B501B" w:rsidP="00CB430D">
      <w:pPr>
        <w:spacing w:after="0"/>
        <w:ind w:left="720" w:hanging="720"/>
      </w:pPr>
      <w:r w:rsidRPr="00797B9F">
        <w:t xml:space="preserve">Horvath, C. &amp; Geiger, W. (2009). </w:t>
      </w:r>
      <w:r w:rsidRPr="001877F0">
        <w:rPr>
          <w:i/>
          <w:iCs/>
        </w:rPr>
        <w:t xml:space="preserve">Directable, high-resolution simulation of fire on the </w:t>
      </w:r>
      <w:r w:rsidR="000E4F67" w:rsidRPr="001877F0">
        <w:rPr>
          <w:i/>
          <w:iCs/>
        </w:rPr>
        <w:t>GPU</w:t>
      </w:r>
      <w:r w:rsidR="00717B5C">
        <w:rPr>
          <w:i/>
          <w:iCs/>
        </w:rPr>
        <w:fldChar w:fldCharType="begin"/>
      </w:r>
      <w:r w:rsidR="00717B5C">
        <w:instrText xml:space="preserve"> XE "</w:instrText>
      </w:r>
      <w:r w:rsidR="00717B5C" w:rsidRPr="009002E9">
        <w:instrText>GPU</w:instrText>
      </w:r>
      <w:r w:rsidR="00717B5C">
        <w:instrText xml:space="preserve">" </w:instrText>
      </w:r>
      <w:r w:rsidR="00717B5C">
        <w:rPr>
          <w:i/>
          <w:iCs/>
        </w:rPr>
        <w:fldChar w:fldCharType="end"/>
      </w:r>
      <w:r w:rsidRPr="00797B9F">
        <w:t>.</w:t>
      </w:r>
      <w:r w:rsidR="000E4F67">
        <w:t xml:space="preserve"> </w:t>
      </w:r>
      <w:r w:rsidRPr="00797B9F">
        <w:t>ACM Transactions of Graphics, 28(3)</w:t>
      </w:r>
    </w:p>
    <w:p w14:paraId="72BCFB9E" w14:textId="77CAAD75" w:rsidR="003B501B" w:rsidRPr="00797B9F" w:rsidRDefault="003B501B" w:rsidP="00CB430D">
      <w:pPr>
        <w:spacing w:after="0"/>
        <w:ind w:left="720" w:hanging="720"/>
      </w:pPr>
      <w:proofErr w:type="spellStart"/>
      <w:proofErr w:type="gramStart"/>
      <w:r w:rsidRPr="00797B9F">
        <w:t>Ohori,K.A</w:t>
      </w:r>
      <w:proofErr w:type="spellEnd"/>
      <w:r w:rsidRPr="00797B9F">
        <w:t>.</w:t>
      </w:r>
      <w:proofErr w:type="gramEnd"/>
      <w:r w:rsidRPr="00797B9F">
        <w:t>,</w:t>
      </w:r>
      <w:r w:rsidR="000E4F67">
        <w:t xml:space="preserve"> </w:t>
      </w:r>
      <w:proofErr w:type="spellStart"/>
      <w:r w:rsidRPr="00797B9F">
        <w:t>Ledoux,H</w:t>
      </w:r>
      <w:proofErr w:type="spellEnd"/>
      <w:r w:rsidRPr="00797B9F">
        <w:t>.,</w:t>
      </w:r>
      <w:r w:rsidR="000E4F67">
        <w:t xml:space="preserve"> </w:t>
      </w:r>
      <w:r w:rsidRPr="00797B9F">
        <w:t>&amp;</w:t>
      </w:r>
      <w:r w:rsidR="000E4F67">
        <w:t xml:space="preserve"> </w:t>
      </w:r>
      <w:proofErr w:type="spellStart"/>
      <w:r w:rsidRPr="00797B9F">
        <w:t>Stoter,J</w:t>
      </w:r>
      <w:proofErr w:type="spellEnd"/>
      <w:r w:rsidRPr="00797B9F">
        <w:t xml:space="preserve">.(2017). </w:t>
      </w:r>
      <w:proofErr w:type="spellStart"/>
      <w:r w:rsidRPr="001877F0">
        <w:rPr>
          <w:i/>
          <w:iCs/>
        </w:rPr>
        <w:t>Visualising</w:t>
      </w:r>
      <w:proofErr w:type="spellEnd"/>
      <w:r w:rsidR="000E4F67" w:rsidRPr="001877F0">
        <w:rPr>
          <w:i/>
          <w:iCs/>
        </w:rPr>
        <w:t xml:space="preserve"> </w:t>
      </w:r>
      <w:r w:rsidRPr="001877F0">
        <w:rPr>
          <w:i/>
          <w:iCs/>
        </w:rPr>
        <w:t>higher-dimensional</w:t>
      </w:r>
      <w:r w:rsidR="000E4F67" w:rsidRPr="001877F0">
        <w:rPr>
          <w:i/>
          <w:iCs/>
        </w:rPr>
        <w:t xml:space="preserve"> </w:t>
      </w:r>
      <w:r w:rsidRPr="001877F0">
        <w:rPr>
          <w:i/>
          <w:iCs/>
        </w:rPr>
        <w:t>space-time and space-scale objects as projections to R3</w:t>
      </w:r>
      <w:r w:rsidRPr="00797B9F">
        <w:t>.</w:t>
      </w:r>
      <w:r w:rsidR="000E4F67">
        <w:t xml:space="preserve"> </w:t>
      </w:r>
      <w:proofErr w:type="spellStart"/>
      <w:r w:rsidRPr="00797B9F">
        <w:t>PeerJ</w:t>
      </w:r>
      <w:proofErr w:type="spellEnd"/>
      <w:r w:rsidRPr="00797B9F">
        <w:t xml:space="preserve"> Computer Science</w:t>
      </w:r>
    </w:p>
    <w:p w14:paraId="3E0FAAEC" w14:textId="78605A1E" w:rsidR="003824F4" w:rsidRDefault="003824F4" w:rsidP="00CB430D">
      <w:pPr>
        <w:spacing w:after="0"/>
        <w:ind w:left="720" w:hanging="720"/>
      </w:pPr>
      <w:r w:rsidRPr="003824F4">
        <w:t>Pavel, S. V., Dmitry, S. S., &amp; Maxim, S. O. (</w:t>
      </w:r>
      <w:r w:rsidR="001877F0">
        <w:t>2019</w:t>
      </w:r>
      <w:r w:rsidRPr="003824F4">
        <w:t xml:space="preserve">). </w:t>
      </w:r>
      <w:r w:rsidRPr="001877F0">
        <w:rPr>
          <w:i/>
          <w:iCs/>
        </w:rPr>
        <w:t xml:space="preserve">Determining optimal mining work size on the </w:t>
      </w:r>
      <w:proofErr w:type="spellStart"/>
      <w:r w:rsidRPr="001877F0">
        <w:rPr>
          <w:i/>
          <w:iCs/>
        </w:rPr>
        <w:t>openCL</w:t>
      </w:r>
      <w:proofErr w:type="spellEnd"/>
      <w:r w:rsidRPr="001877F0">
        <w:rPr>
          <w:i/>
          <w:iCs/>
        </w:rPr>
        <w:t xml:space="preserve"> platform for </w:t>
      </w:r>
      <w:r w:rsidR="001877F0">
        <w:rPr>
          <w:i/>
          <w:iCs/>
        </w:rPr>
        <w:t>E</w:t>
      </w:r>
      <w:r w:rsidRPr="001877F0">
        <w:rPr>
          <w:i/>
          <w:iCs/>
        </w:rPr>
        <w:t xml:space="preserve">thereum </w:t>
      </w:r>
      <w:r w:rsidR="001877F0">
        <w:rPr>
          <w:i/>
          <w:iCs/>
        </w:rPr>
        <w:t>C</w:t>
      </w:r>
      <w:r w:rsidRPr="001877F0">
        <w:rPr>
          <w:i/>
          <w:iCs/>
        </w:rPr>
        <w:t>ryptocurrency</w:t>
      </w:r>
      <w:r w:rsidRPr="003824F4">
        <w:t>.</w:t>
      </w:r>
      <w:r>
        <w:t xml:space="preserve"> </w:t>
      </w:r>
      <w:r w:rsidRPr="003824F4">
        <w:t xml:space="preserve">International Journal on advanced science, </w:t>
      </w:r>
      <w:proofErr w:type="gramStart"/>
      <w:r w:rsidRPr="003824F4">
        <w:t>engineering</w:t>
      </w:r>
      <w:proofErr w:type="gramEnd"/>
      <w:r w:rsidRPr="003824F4">
        <w:t xml:space="preserve"> and</w:t>
      </w:r>
      <w:r>
        <w:t xml:space="preserve"> </w:t>
      </w:r>
      <w:r w:rsidRPr="003824F4">
        <w:t>information technology, 9(5), 1528–1554</w:t>
      </w:r>
    </w:p>
    <w:p w14:paraId="068745A1" w14:textId="4F18981F" w:rsidR="003B501B" w:rsidRPr="00797B9F" w:rsidRDefault="003B501B" w:rsidP="00CB430D">
      <w:pPr>
        <w:spacing w:after="0"/>
        <w:ind w:left="720" w:hanging="720"/>
      </w:pPr>
      <w:r w:rsidRPr="00797B9F">
        <w:t xml:space="preserve">Park, S. &amp; </w:t>
      </w:r>
      <w:proofErr w:type="spellStart"/>
      <w:r w:rsidRPr="00797B9F">
        <w:t>Baek</w:t>
      </w:r>
      <w:proofErr w:type="spellEnd"/>
      <w:r w:rsidRPr="00797B9F">
        <w:t xml:space="preserve">, N. (2021). </w:t>
      </w:r>
      <w:r w:rsidRPr="001877F0">
        <w:rPr>
          <w:i/>
          <w:iCs/>
        </w:rPr>
        <w:t>A shader-based ray tracing</w:t>
      </w:r>
      <w:r w:rsidR="00717B5C">
        <w:rPr>
          <w:i/>
          <w:iCs/>
        </w:rPr>
        <w:fldChar w:fldCharType="begin"/>
      </w:r>
      <w:r w:rsidR="00717B5C">
        <w:instrText xml:space="preserve"> XE "</w:instrText>
      </w:r>
      <w:r w:rsidR="00717B5C" w:rsidRPr="007A60D6">
        <w:instrText>ray tracing</w:instrText>
      </w:r>
      <w:r w:rsidR="00717B5C">
        <w:instrText xml:space="preserve">" </w:instrText>
      </w:r>
      <w:r w:rsidR="00717B5C">
        <w:rPr>
          <w:i/>
          <w:iCs/>
        </w:rPr>
        <w:fldChar w:fldCharType="end"/>
      </w:r>
      <w:r w:rsidRPr="001877F0">
        <w:rPr>
          <w:i/>
          <w:iCs/>
        </w:rPr>
        <w:t xml:space="preserve"> engine</w:t>
      </w:r>
      <w:r w:rsidRPr="00797B9F">
        <w:t>.</w:t>
      </w:r>
      <w:r w:rsidR="000E4F67">
        <w:t xml:space="preserve"> </w:t>
      </w:r>
      <w:r w:rsidRPr="00797B9F">
        <w:t>Applied</w:t>
      </w:r>
      <w:r w:rsidR="000E4F67">
        <w:t xml:space="preserve"> </w:t>
      </w:r>
      <w:r w:rsidRPr="00797B9F">
        <w:t>Sciences, 11(7)</w:t>
      </w:r>
    </w:p>
    <w:p w14:paraId="60CF8216" w14:textId="6E5FA710" w:rsidR="003B501B" w:rsidRDefault="003B501B" w:rsidP="00CB430D">
      <w:pPr>
        <w:spacing w:after="0"/>
        <w:ind w:left="720" w:hanging="720"/>
      </w:pPr>
      <w:proofErr w:type="spellStart"/>
      <w:r w:rsidRPr="00797B9F">
        <w:t>Wijayanti</w:t>
      </w:r>
      <w:proofErr w:type="spellEnd"/>
      <w:r w:rsidRPr="00797B9F">
        <w:t xml:space="preserve">, S., </w:t>
      </w:r>
      <w:proofErr w:type="spellStart"/>
      <w:r w:rsidRPr="00797B9F">
        <w:t>Alfironi</w:t>
      </w:r>
      <w:proofErr w:type="spellEnd"/>
      <w:r w:rsidRPr="00797B9F">
        <w:t xml:space="preserve">, B., </w:t>
      </w:r>
      <w:proofErr w:type="spellStart"/>
      <w:r w:rsidRPr="00797B9F">
        <w:t>Wibirama</w:t>
      </w:r>
      <w:proofErr w:type="spellEnd"/>
      <w:r w:rsidRPr="00797B9F">
        <w:t xml:space="preserve">, S., &amp; </w:t>
      </w:r>
      <w:proofErr w:type="spellStart"/>
      <w:r w:rsidRPr="00797B9F">
        <w:t>Bejo</w:t>
      </w:r>
      <w:proofErr w:type="spellEnd"/>
      <w:r w:rsidRPr="00797B9F">
        <w:t xml:space="preserve">, A. (2019). </w:t>
      </w:r>
      <w:r w:rsidRPr="001877F0">
        <w:rPr>
          <w:i/>
          <w:iCs/>
        </w:rPr>
        <w:t xml:space="preserve">A new native video filtering based on </w:t>
      </w:r>
      <w:r w:rsidR="000E4F67" w:rsidRPr="001877F0">
        <w:rPr>
          <w:i/>
          <w:iCs/>
        </w:rPr>
        <w:t>O</w:t>
      </w:r>
      <w:r w:rsidRPr="001877F0">
        <w:rPr>
          <w:i/>
          <w:iCs/>
        </w:rPr>
        <w:t xml:space="preserve">penGL </w:t>
      </w:r>
      <w:r w:rsidR="00436089" w:rsidRPr="001877F0">
        <w:rPr>
          <w:i/>
          <w:iCs/>
        </w:rPr>
        <w:t>ES</w:t>
      </w:r>
      <w:r w:rsidRPr="001877F0">
        <w:rPr>
          <w:i/>
          <w:iCs/>
        </w:rPr>
        <w:t xml:space="preserve"> for mobile platform</w:t>
      </w:r>
      <w:r w:rsidRPr="00797B9F">
        <w:t>.</w:t>
      </w:r>
      <w:r w:rsidR="000E4F67">
        <w:t xml:space="preserve"> </w:t>
      </w:r>
      <w:r w:rsidRPr="00797B9F">
        <w:t>International Journal on Advanced Science Engineering Information Technology,9(3), 759–765</w:t>
      </w:r>
    </w:p>
    <w:p w14:paraId="2790F299" w14:textId="72D53FCC" w:rsidR="007D3124" w:rsidRDefault="007D3124" w:rsidP="00CB430D">
      <w:pPr>
        <w:pStyle w:val="Heading1"/>
        <w:rPr>
          <w:rFonts w:ascii="Times New Roman" w:hAnsi="Times New Roman" w:cs="Times New Roman"/>
        </w:rPr>
      </w:pPr>
      <w:bookmarkStart w:id="31" w:name="_Toc72798673"/>
      <w:r w:rsidRPr="007D3124">
        <w:rPr>
          <w:rFonts w:ascii="Times New Roman" w:hAnsi="Times New Roman" w:cs="Times New Roman"/>
        </w:rPr>
        <w:lastRenderedPageBreak/>
        <w:t>VI</w:t>
      </w:r>
      <w:r>
        <w:rPr>
          <w:rFonts w:ascii="Times New Roman" w:hAnsi="Times New Roman" w:cs="Times New Roman"/>
        </w:rPr>
        <w:t>-Appendix</w:t>
      </w:r>
      <w:bookmarkEnd w:id="31"/>
    </w:p>
    <w:p w14:paraId="2096627F" w14:textId="77777777" w:rsidR="005E2B7E" w:rsidRDefault="00116103" w:rsidP="00CB430D">
      <w:pPr>
        <w:keepNext/>
        <w:spacing w:after="0"/>
        <w:jc w:val="center"/>
      </w:pPr>
      <w:r>
        <w:rPr>
          <w:noProof/>
        </w:rPr>
        <w:drawing>
          <wp:inline distT="0" distB="0" distL="0" distR="0" wp14:anchorId="4153FDE6" wp14:editId="5E7080C8">
            <wp:extent cx="2649213" cy="148922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78899" cy="1505915"/>
                    </a:xfrm>
                    <a:prstGeom prst="rect">
                      <a:avLst/>
                    </a:prstGeom>
                    <a:noFill/>
                    <a:ln>
                      <a:noFill/>
                    </a:ln>
                  </pic:spPr>
                </pic:pic>
              </a:graphicData>
            </a:graphic>
          </wp:inline>
        </w:drawing>
      </w:r>
      <w:r>
        <w:rPr>
          <w:noProof/>
        </w:rPr>
        <w:drawing>
          <wp:inline distT="0" distB="0" distL="0" distR="0" wp14:anchorId="18E805F8" wp14:editId="23903BAB">
            <wp:extent cx="2646327" cy="1487606"/>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63500" cy="1497260"/>
                    </a:xfrm>
                    <a:prstGeom prst="rect">
                      <a:avLst/>
                    </a:prstGeom>
                    <a:noFill/>
                    <a:ln>
                      <a:noFill/>
                    </a:ln>
                  </pic:spPr>
                </pic:pic>
              </a:graphicData>
            </a:graphic>
          </wp:inline>
        </w:drawing>
      </w:r>
    </w:p>
    <w:p w14:paraId="79FD5FF4" w14:textId="7E532B04" w:rsidR="00116103" w:rsidRDefault="005E2B7E" w:rsidP="00CB430D">
      <w:pPr>
        <w:pStyle w:val="Caption"/>
        <w:spacing w:after="0"/>
        <w:jc w:val="center"/>
      </w:pPr>
      <w:bookmarkStart w:id="32" w:name="_Toc72806433"/>
      <w:r>
        <w:t xml:space="preserve">Figure </w:t>
      </w:r>
      <w:r>
        <w:fldChar w:fldCharType="begin"/>
      </w:r>
      <w:r>
        <w:instrText xml:space="preserve"> SEQ Figure \* ARABIC </w:instrText>
      </w:r>
      <w:r>
        <w:fldChar w:fldCharType="separate"/>
      </w:r>
      <w:r w:rsidR="00442EFD">
        <w:rPr>
          <w:noProof/>
        </w:rPr>
        <w:t>3</w:t>
      </w:r>
      <w:r>
        <w:fldChar w:fldCharType="end"/>
      </w:r>
      <w:r>
        <w:t>: Normal Minecraft - left; Ray traced Minecraft - right.</w:t>
      </w:r>
      <w:r w:rsidR="00A2536D">
        <w:t xml:space="preserve"> Notice how on the right, the white structure has a tint of green on its bottom. This is light being reflected from the grass; otherwise known as refraction.</w:t>
      </w:r>
      <w:bookmarkEnd w:id="32"/>
    </w:p>
    <w:p w14:paraId="4D54C8C5" w14:textId="77777777" w:rsidR="005E2B7E" w:rsidRPr="005E2B7E" w:rsidRDefault="005E2B7E" w:rsidP="00CB430D">
      <w:pPr>
        <w:spacing w:after="0"/>
      </w:pPr>
    </w:p>
    <w:p w14:paraId="1CE75E25" w14:textId="77777777" w:rsidR="005E2B7E" w:rsidRDefault="00116103" w:rsidP="00CB430D">
      <w:pPr>
        <w:keepNext/>
        <w:spacing w:after="0"/>
        <w:jc w:val="center"/>
      </w:pPr>
      <w:r>
        <w:rPr>
          <w:noProof/>
        </w:rPr>
        <w:drawing>
          <wp:inline distT="0" distB="0" distL="0" distR="0" wp14:anchorId="34847DD1" wp14:editId="60F481A6">
            <wp:extent cx="2630151" cy="174291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59395" cy="1762293"/>
                    </a:xfrm>
                    <a:prstGeom prst="rect">
                      <a:avLst/>
                    </a:prstGeom>
                    <a:noFill/>
                    <a:ln>
                      <a:noFill/>
                    </a:ln>
                  </pic:spPr>
                </pic:pic>
              </a:graphicData>
            </a:graphic>
          </wp:inline>
        </w:drawing>
      </w:r>
      <w:r>
        <w:rPr>
          <w:noProof/>
        </w:rPr>
        <w:drawing>
          <wp:inline distT="0" distB="0" distL="0" distR="0" wp14:anchorId="330ADA13" wp14:editId="7C1210DE">
            <wp:extent cx="2558955" cy="17426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09923" cy="1777379"/>
                    </a:xfrm>
                    <a:prstGeom prst="rect">
                      <a:avLst/>
                    </a:prstGeom>
                    <a:noFill/>
                    <a:ln>
                      <a:noFill/>
                    </a:ln>
                  </pic:spPr>
                </pic:pic>
              </a:graphicData>
            </a:graphic>
          </wp:inline>
        </w:drawing>
      </w:r>
    </w:p>
    <w:p w14:paraId="33E598A5" w14:textId="466FBB27" w:rsidR="00116103" w:rsidRDefault="005E2B7E" w:rsidP="00CB430D">
      <w:pPr>
        <w:pStyle w:val="Caption"/>
        <w:spacing w:after="0"/>
        <w:jc w:val="center"/>
      </w:pPr>
      <w:bookmarkStart w:id="33" w:name="_Toc72806434"/>
      <w:r>
        <w:t xml:space="preserve">Figure </w:t>
      </w:r>
      <w:r>
        <w:fldChar w:fldCharType="begin"/>
      </w:r>
      <w:r>
        <w:instrText xml:space="preserve"> SEQ Figure \* ARABIC </w:instrText>
      </w:r>
      <w:r>
        <w:fldChar w:fldCharType="separate"/>
      </w:r>
      <w:r w:rsidR="00442EFD">
        <w:rPr>
          <w:noProof/>
        </w:rPr>
        <w:t>4</w:t>
      </w:r>
      <w:r>
        <w:fldChar w:fldCharType="end"/>
      </w:r>
      <w:r>
        <w:t xml:space="preserve">: Normal Minecraft - </w:t>
      </w:r>
      <w:r w:rsidR="00A3266D">
        <w:t>left</w:t>
      </w:r>
      <w:r>
        <w:t xml:space="preserve">; ray traced </w:t>
      </w:r>
      <w:r w:rsidR="00A2536D">
        <w:t>Minecraft</w:t>
      </w:r>
      <w:r>
        <w:t xml:space="preserve"> - </w:t>
      </w:r>
      <w:r w:rsidR="00A3266D">
        <w:t>right</w:t>
      </w:r>
      <w:r>
        <w:t xml:space="preserve">. If you look </w:t>
      </w:r>
      <w:r w:rsidR="00A2536D">
        <w:t>closely</w:t>
      </w:r>
      <w:r>
        <w:t xml:space="preserve"> at the stone wall in the right image, you will notice </w:t>
      </w:r>
      <w:r w:rsidR="00A3266D">
        <w:t>some</w:t>
      </w:r>
      <w:r>
        <w:t xml:space="preserve"> </w:t>
      </w:r>
      <w:r w:rsidR="00A3266D">
        <w:t xml:space="preserve">stones </w:t>
      </w:r>
      <w:r>
        <w:t>have small shadows. They are regardless flat. This is an example of a normal map.</w:t>
      </w:r>
      <w:bookmarkEnd w:id="33"/>
    </w:p>
    <w:p w14:paraId="476BA834" w14:textId="77777777" w:rsidR="00D30209" w:rsidRPr="00D30209" w:rsidRDefault="00D30209" w:rsidP="00D30209"/>
    <w:p w14:paraId="2EEDADEF" w14:textId="77777777" w:rsidR="00442EFD" w:rsidRDefault="00442EFD" w:rsidP="00CB430D">
      <w:pPr>
        <w:keepNext/>
        <w:spacing w:after="0" w:line="240" w:lineRule="auto"/>
        <w:jc w:val="center"/>
      </w:pPr>
      <w:r w:rsidRPr="00442EFD">
        <w:rPr>
          <w:noProof/>
        </w:rPr>
        <w:drawing>
          <wp:inline distT="0" distB="0" distL="0" distR="0" wp14:anchorId="765D85EE" wp14:editId="04080D04">
            <wp:extent cx="4754880" cy="2674618"/>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95828" cy="2697651"/>
                    </a:xfrm>
                    <a:prstGeom prst="rect">
                      <a:avLst/>
                    </a:prstGeom>
                  </pic:spPr>
                </pic:pic>
              </a:graphicData>
            </a:graphic>
          </wp:inline>
        </w:drawing>
      </w:r>
    </w:p>
    <w:p w14:paraId="738D82EC" w14:textId="1ADA1060" w:rsidR="00442EFD" w:rsidRPr="00442EFD" w:rsidRDefault="00442EFD" w:rsidP="00CB430D">
      <w:pPr>
        <w:pStyle w:val="Caption"/>
        <w:spacing w:after="0"/>
        <w:jc w:val="center"/>
      </w:pPr>
      <w:bookmarkStart w:id="34" w:name="_Toc72806435"/>
      <w:r>
        <w:t xml:space="preserve">Figure </w:t>
      </w:r>
      <w:r>
        <w:fldChar w:fldCharType="begin"/>
      </w:r>
      <w:r>
        <w:instrText xml:space="preserve"> SEQ Figure \* ARABIC </w:instrText>
      </w:r>
      <w:r>
        <w:fldChar w:fldCharType="separate"/>
      </w:r>
      <w:r>
        <w:rPr>
          <w:noProof/>
        </w:rPr>
        <w:t>5</w:t>
      </w:r>
      <w:r>
        <w:fldChar w:fldCharType="end"/>
      </w:r>
      <w:r>
        <w:t>: A single frame of the Lattice Boltzmann Method of fluid simulation</w:t>
      </w:r>
      <w:r w:rsidR="00717B5C">
        <w:fldChar w:fldCharType="begin"/>
      </w:r>
      <w:r w:rsidR="00717B5C">
        <w:instrText xml:space="preserve"> XE "</w:instrText>
      </w:r>
      <w:r w:rsidR="00717B5C" w:rsidRPr="0035150A">
        <w:instrText>fluid simulation</w:instrText>
      </w:r>
      <w:r w:rsidR="00717B5C">
        <w:instrText xml:space="preserve">" </w:instrText>
      </w:r>
      <w:r w:rsidR="00717B5C">
        <w:fldChar w:fldCharType="end"/>
      </w:r>
      <w:r>
        <w:t>. The full source is much cooler.</w:t>
      </w:r>
      <w:bookmarkEnd w:id="34"/>
    </w:p>
    <w:p w14:paraId="681B0577" w14:textId="1B2DDF99" w:rsidR="007D3124" w:rsidRPr="007D3124" w:rsidRDefault="00442EFD" w:rsidP="002129F8">
      <w:pPr>
        <w:pStyle w:val="Caption"/>
        <w:spacing w:after="0"/>
        <w:jc w:val="center"/>
      </w:pPr>
      <w:r>
        <w:t xml:space="preserve">Source: </w:t>
      </w:r>
      <w:r w:rsidRPr="00442EFD">
        <w:t>https://www.shadertoy.com/view/WdyGzy</w:t>
      </w:r>
    </w:p>
    <w:sectPr w:rsidR="007D3124" w:rsidRPr="007D3124" w:rsidSect="00717B5C">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Jacob Blazina" w:date="2021-05-27T23:10:00Z" w:initials="JB">
    <w:p w14:paraId="6B4D71CD" w14:textId="77777777" w:rsidR="00E038F3" w:rsidRDefault="00E038F3" w:rsidP="00626BF9">
      <w:pPr>
        <w:pStyle w:val="CommentText"/>
      </w:pPr>
      <w:r>
        <w:rPr>
          <w:rStyle w:val="CommentReference"/>
        </w:rPr>
        <w:annotationRef/>
      </w:r>
      <w:r>
        <w:t>Spell out the acronym first</w:t>
      </w:r>
    </w:p>
  </w:comment>
  <w:comment w:id="11" w:author="Jacob Blazina" w:date="2021-05-27T23:10:00Z" w:initials="JB">
    <w:p w14:paraId="343D7A70" w14:textId="1513A888" w:rsidR="00E038F3" w:rsidRDefault="00E038F3" w:rsidP="00E038F3">
      <w:pPr>
        <w:pStyle w:val="CommentText"/>
      </w:pPr>
      <w:r>
        <w:rPr>
          <w:rStyle w:val="CommentReference"/>
        </w:rPr>
        <w:annotationRef/>
      </w:r>
      <w:r>
        <w:t>Try to give a laymens definition of 'normals' first. This can sound like technical jargon.</w:t>
      </w:r>
    </w:p>
  </w:comment>
  <w:comment w:id="17" w:author="Jacob Blazina" w:date="2021-05-27T23:09:00Z" w:initials="JB">
    <w:p w14:paraId="77B10637" w14:textId="358EFB59" w:rsidR="00E038F3" w:rsidRDefault="00E038F3" w:rsidP="00E038F3">
      <w:pPr>
        <w:pStyle w:val="CommentText"/>
      </w:pPr>
      <w:r>
        <w:rPr>
          <w:rStyle w:val="CommentReference"/>
        </w:rPr>
        <w:annotationRef/>
      </w:r>
      <w:r>
        <w:t>According to this classes common grading, the professor usually asks us to spell out these words.</w:t>
      </w:r>
    </w:p>
  </w:comment>
  <w:comment w:id="28" w:author="Jacob Blazina" w:date="2021-05-27T23:08:00Z" w:initials="JB">
    <w:p w14:paraId="44BBF16D" w14:textId="5D485567" w:rsidR="00E038F3" w:rsidRDefault="00E038F3" w:rsidP="00E038F3">
      <w:pPr>
        <w:pStyle w:val="CommentText"/>
      </w:pPr>
      <w:r>
        <w:rPr>
          <w:rStyle w:val="CommentReference"/>
        </w:rPr>
        <w:annotationRef/>
      </w:r>
      <w:r>
        <w:t>Try being a little more specific when saying 'the primary discussion here'. Possibly: 'the primary discussion in this article' or something similar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B4D71CD" w15:done="0"/>
  <w15:commentEx w15:paraId="343D7A70" w15:done="0"/>
  <w15:commentEx w15:paraId="77B10637" w15:done="0"/>
  <w15:commentEx w15:paraId="44BBF16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5AA571" w16cex:dateUtc="2021-05-28T06:10:00Z"/>
  <w16cex:commentExtensible w16cex:durableId="245AA55E" w16cex:dateUtc="2021-05-28T06:10:00Z"/>
  <w16cex:commentExtensible w16cex:durableId="245AA526" w16cex:dateUtc="2021-05-28T06:09:00Z"/>
  <w16cex:commentExtensible w16cex:durableId="245AA4D0" w16cex:dateUtc="2021-05-28T06: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B4D71CD" w16cid:durableId="245AA571"/>
  <w16cid:commentId w16cid:paraId="343D7A70" w16cid:durableId="245AA55E"/>
  <w16cid:commentId w16cid:paraId="77B10637" w16cid:durableId="245AA526"/>
  <w16cid:commentId w16cid:paraId="44BBF16D" w16cid:durableId="245AA4D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CEB730" w14:textId="77777777" w:rsidR="000D4828" w:rsidRDefault="000D4828" w:rsidP="00486797">
      <w:r>
        <w:separator/>
      </w:r>
    </w:p>
  </w:endnote>
  <w:endnote w:type="continuationSeparator" w:id="0">
    <w:p w14:paraId="60AF205C" w14:textId="77777777" w:rsidR="000D4828" w:rsidRDefault="000D4828" w:rsidP="004867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50E92B" w14:textId="77777777" w:rsidR="000D4828" w:rsidRDefault="000D4828" w:rsidP="00486797">
      <w:r>
        <w:separator/>
      </w:r>
    </w:p>
  </w:footnote>
  <w:footnote w:type="continuationSeparator" w:id="0">
    <w:p w14:paraId="15FBA97D" w14:textId="77777777" w:rsidR="000D4828" w:rsidRDefault="000D4828" w:rsidP="004867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A6C5EA" w14:textId="77777777" w:rsidR="00DE35BD" w:rsidRPr="00DE35BD" w:rsidRDefault="00E038F3" w:rsidP="00486797">
    <w:pPr>
      <w:pStyle w:val="Header"/>
    </w:pPr>
    <w:sdt>
      <w:sdtPr>
        <w:id w:val="-1724051511"/>
        <w:docPartObj>
          <w:docPartGallery w:val="Page Numbers (Top of Page)"/>
          <w:docPartUnique/>
        </w:docPartObj>
      </w:sdtPr>
      <w:sdtEndPr>
        <w:rPr>
          <w:noProof/>
        </w:rPr>
      </w:sdtEndPr>
      <w:sdtContent>
        <w:r w:rsidR="00222A48">
          <w:fldChar w:fldCharType="begin"/>
        </w:r>
        <w:r w:rsidR="00222A48">
          <w:instrText xml:space="preserve"> PAGE   \* MERGEFORMAT </w:instrText>
        </w:r>
        <w:r w:rsidR="00222A48">
          <w:fldChar w:fldCharType="separate"/>
        </w:r>
        <w:r w:rsidR="00222A48">
          <w:rPr>
            <w:noProof/>
          </w:rPr>
          <w:t>2</w:t>
        </w:r>
        <w:r w:rsidR="00222A48">
          <w:rPr>
            <w:noProof/>
          </w:rPr>
          <w:fldChar w:fldCharType="end"/>
        </w:r>
      </w:sdtContent>
    </w:sdt>
    <w:r w:rsidR="00DE35BD">
      <w:rPr>
        <w:noProof/>
      </w:rPr>
      <w:t xml:space="preserve"> </w:t>
    </w:r>
    <w:r w:rsidR="00DE35BD" w:rsidRPr="00DE35BD">
      <w:t>GPU Applications</w:t>
    </w:r>
  </w:p>
  <w:p w14:paraId="28CC818D" w14:textId="4C0376C0" w:rsidR="00222A48" w:rsidRDefault="00222A48" w:rsidP="00486797">
    <w:pPr>
      <w:pStyle w:val="Header"/>
    </w:pP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cob Blazina">
    <w15:presenceInfo w15:providerId="Windows Live" w15:userId="81d396183ba7f03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00F0"/>
    <w:rsid w:val="000212FC"/>
    <w:rsid w:val="000316AB"/>
    <w:rsid w:val="00071EE8"/>
    <w:rsid w:val="0007775F"/>
    <w:rsid w:val="000860F9"/>
    <w:rsid w:val="0009628F"/>
    <w:rsid w:val="000B2F39"/>
    <w:rsid w:val="000D4828"/>
    <w:rsid w:val="000E4F67"/>
    <w:rsid w:val="000F6F95"/>
    <w:rsid w:val="00116103"/>
    <w:rsid w:val="001630A0"/>
    <w:rsid w:val="001877F0"/>
    <w:rsid w:val="001B24E6"/>
    <w:rsid w:val="002129F8"/>
    <w:rsid w:val="00222A48"/>
    <w:rsid w:val="00286C23"/>
    <w:rsid w:val="0035255E"/>
    <w:rsid w:val="00366155"/>
    <w:rsid w:val="003824F4"/>
    <w:rsid w:val="00383F67"/>
    <w:rsid w:val="00387DD1"/>
    <w:rsid w:val="003909FD"/>
    <w:rsid w:val="003B501B"/>
    <w:rsid w:val="00436089"/>
    <w:rsid w:val="00442EFD"/>
    <w:rsid w:val="00486797"/>
    <w:rsid w:val="00571869"/>
    <w:rsid w:val="005849C3"/>
    <w:rsid w:val="005E2B7E"/>
    <w:rsid w:val="005F6B0B"/>
    <w:rsid w:val="00660575"/>
    <w:rsid w:val="006876D1"/>
    <w:rsid w:val="006B6AEC"/>
    <w:rsid w:val="00717B5C"/>
    <w:rsid w:val="0077290E"/>
    <w:rsid w:val="00795A23"/>
    <w:rsid w:val="0079620E"/>
    <w:rsid w:val="00797B9F"/>
    <w:rsid w:val="007C1DA9"/>
    <w:rsid w:val="007D3124"/>
    <w:rsid w:val="007D4F86"/>
    <w:rsid w:val="00803BEE"/>
    <w:rsid w:val="00803D3D"/>
    <w:rsid w:val="0080548E"/>
    <w:rsid w:val="0082297C"/>
    <w:rsid w:val="00885FFB"/>
    <w:rsid w:val="008D1ED5"/>
    <w:rsid w:val="008E6D12"/>
    <w:rsid w:val="009054BF"/>
    <w:rsid w:val="009400F0"/>
    <w:rsid w:val="009A7072"/>
    <w:rsid w:val="009B346D"/>
    <w:rsid w:val="009C48E2"/>
    <w:rsid w:val="009D1156"/>
    <w:rsid w:val="00A2536D"/>
    <w:rsid w:val="00A3266D"/>
    <w:rsid w:val="00A57323"/>
    <w:rsid w:val="00AA260E"/>
    <w:rsid w:val="00AC148A"/>
    <w:rsid w:val="00AC4BA6"/>
    <w:rsid w:val="00AE38EF"/>
    <w:rsid w:val="00B01A64"/>
    <w:rsid w:val="00B55101"/>
    <w:rsid w:val="00B75FBD"/>
    <w:rsid w:val="00B859D5"/>
    <w:rsid w:val="00BA76B4"/>
    <w:rsid w:val="00BB0356"/>
    <w:rsid w:val="00BC319A"/>
    <w:rsid w:val="00BD55F6"/>
    <w:rsid w:val="00C447A6"/>
    <w:rsid w:val="00C8713E"/>
    <w:rsid w:val="00C9245C"/>
    <w:rsid w:val="00C93A8B"/>
    <w:rsid w:val="00CB430D"/>
    <w:rsid w:val="00D30209"/>
    <w:rsid w:val="00D6795A"/>
    <w:rsid w:val="00D87350"/>
    <w:rsid w:val="00DA085F"/>
    <w:rsid w:val="00DA3869"/>
    <w:rsid w:val="00DD4155"/>
    <w:rsid w:val="00DE35BD"/>
    <w:rsid w:val="00E038F3"/>
    <w:rsid w:val="00E11386"/>
    <w:rsid w:val="00EB5C51"/>
    <w:rsid w:val="00EC7882"/>
    <w:rsid w:val="00F14C0A"/>
    <w:rsid w:val="00F25513"/>
    <w:rsid w:val="00F6311E"/>
    <w:rsid w:val="00F83B9C"/>
    <w:rsid w:val="00FA60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8494AF"/>
  <w15:chartTrackingRefBased/>
  <w15:docId w15:val="{33DD4616-7400-4E8D-A4BB-3CFEECD4B5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6797"/>
    <w:pPr>
      <w:spacing w:line="480" w:lineRule="auto"/>
    </w:pPr>
    <w:rPr>
      <w:rFonts w:ascii="Times New Roman" w:hAnsi="Times New Roman" w:cs="Times New Roman"/>
    </w:rPr>
  </w:style>
  <w:style w:type="paragraph" w:styleId="Heading1">
    <w:name w:val="heading 1"/>
    <w:basedOn w:val="Normal"/>
    <w:next w:val="Normal"/>
    <w:link w:val="Heading1Char"/>
    <w:uiPriority w:val="9"/>
    <w:qFormat/>
    <w:rsid w:val="003B50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48E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75FB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B50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B501B"/>
  </w:style>
  <w:style w:type="paragraph" w:styleId="Footer">
    <w:name w:val="footer"/>
    <w:basedOn w:val="Normal"/>
    <w:link w:val="FooterChar"/>
    <w:uiPriority w:val="99"/>
    <w:unhideWhenUsed/>
    <w:rsid w:val="003B50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501B"/>
  </w:style>
  <w:style w:type="paragraph" w:styleId="NoSpacing">
    <w:name w:val="No Spacing"/>
    <w:link w:val="NoSpacingChar"/>
    <w:uiPriority w:val="1"/>
    <w:qFormat/>
    <w:rsid w:val="003B501B"/>
    <w:pPr>
      <w:spacing w:after="0" w:line="240" w:lineRule="auto"/>
    </w:pPr>
    <w:rPr>
      <w:rFonts w:eastAsiaTheme="minorEastAsia"/>
    </w:rPr>
  </w:style>
  <w:style w:type="character" w:customStyle="1" w:styleId="NoSpacingChar">
    <w:name w:val="No Spacing Char"/>
    <w:basedOn w:val="DefaultParagraphFont"/>
    <w:link w:val="NoSpacing"/>
    <w:uiPriority w:val="1"/>
    <w:rsid w:val="003B501B"/>
    <w:rPr>
      <w:rFonts w:eastAsiaTheme="minorEastAsia"/>
    </w:rPr>
  </w:style>
  <w:style w:type="character" w:customStyle="1" w:styleId="Heading1Char">
    <w:name w:val="Heading 1 Char"/>
    <w:basedOn w:val="DefaultParagraphFont"/>
    <w:link w:val="Heading1"/>
    <w:uiPriority w:val="9"/>
    <w:rsid w:val="003B501B"/>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C8713E"/>
    <w:rPr>
      <w:color w:val="0563C1" w:themeColor="hyperlink"/>
      <w:u w:val="single"/>
    </w:rPr>
  </w:style>
  <w:style w:type="character" w:styleId="UnresolvedMention">
    <w:name w:val="Unresolved Mention"/>
    <w:basedOn w:val="DefaultParagraphFont"/>
    <w:uiPriority w:val="99"/>
    <w:semiHidden/>
    <w:unhideWhenUsed/>
    <w:rsid w:val="00C8713E"/>
    <w:rPr>
      <w:color w:val="605E5C"/>
      <w:shd w:val="clear" w:color="auto" w:fill="E1DFDD"/>
    </w:rPr>
  </w:style>
  <w:style w:type="character" w:customStyle="1" w:styleId="Heading2Char">
    <w:name w:val="Heading 2 Char"/>
    <w:basedOn w:val="DefaultParagraphFont"/>
    <w:link w:val="Heading2"/>
    <w:uiPriority w:val="9"/>
    <w:rsid w:val="009C48E2"/>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7D3124"/>
    <w:pPr>
      <w:spacing w:line="259" w:lineRule="auto"/>
      <w:outlineLvl w:val="9"/>
    </w:pPr>
  </w:style>
  <w:style w:type="paragraph" w:styleId="TOC1">
    <w:name w:val="toc 1"/>
    <w:basedOn w:val="Normal"/>
    <w:next w:val="Normal"/>
    <w:autoRedefine/>
    <w:uiPriority w:val="39"/>
    <w:unhideWhenUsed/>
    <w:rsid w:val="00AA260E"/>
    <w:pPr>
      <w:tabs>
        <w:tab w:val="right" w:leader="dot" w:pos="9350"/>
      </w:tabs>
      <w:spacing w:after="100"/>
    </w:pPr>
    <w:rPr>
      <w:noProof/>
      <w:sz w:val="18"/>
      <w:szCs w:val="18"/>
    </w:rPr>
  </w:style>
  <w:style w:type="paragraph" w:styleId="TOC2">
    <w:name w:val="toc 2"/>
    <w:basedOn w:val="Normal"/>
    <w:next w:val="Normal"/>
    <w:autoRedefine/>
    <w:uiPriority w:val="39"/>
    <w:unhideWhenUsed/>
    <w:rsid w:val="007D3124"/>
    <w:pPr>
      <w:spacing w:after="100"/>
      <w:ind w:left="220"/>
    </w:pPr>
  </w:style>
  <w:style w:type="character" w:customStyle="1" w:styleId="Heading3Char">
    <w:name w:val="Heading 3 Char"/>
    <w:basedOn w:val="DefaultParagraphFont"/>
    <w:link w:val="Heading3"/>
    <w:uiPriority w:val="9"/>
    <w:rsid w:val="00B75FBD"/>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9D1156"/>
    <w:pPr>
      <w:spacing w:after="100"/>
      <w:ind w:left="440"/>
    </w:pPr>
  </w:style>
  <w:style w:type="paragraph" w:styleId="Caption">
    <w:name w:val="caption"/>
    <w:basedOn w:val="Normal"/>
    <w:next w:val="Normal"/>
    <w:uiPriority w:val="35"/>
    <w:unhideWhenUsed/>
    <w:qFormat/>
    <w:rsid w:val="00AC148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A260E"/>
    <w:pPr>
      <w:spacing w:after="0"/>
    </w:pPr>
  </w:style>
  <w:style w:type="character" w:styleId="FollowedHyperlink">
    <w:name w:val="FollowedHyperlink"/>
    <w:basedOn w:val="DefaultParagraphFont"/>
    <w:uiPriority w:val="99"/>
    <w:semiHidden/>
    <w:unhideWhenUsed/>
    <w:rsid w:val="00442EFD"/>
    <w:rPr>
      <w:color w:val="954F72" w:themeColor="followedHyperlink"/>
      <w:u w:val="single"/>
    </w:rPr>
  </w:style>
  <w:style w:type="paragraph" w:styleId="Index1">
    <w:name w:val="index 1"/>
    <w:basedOn w:val="Normal"/>
    <w:next w:val="Normal"/>
    <w:autoRedefine/>
    <w:uiPriority w:val="99"/>
    <w:semiHidden/>
    <w:unhideWhenUsed/>
    <w:rsid w:val="00717B5C"/>
    <w:pPr>
      <w:spacing w:after="0" w:line="240" w:lineRule="auto"/>
      <w:ind w:left="220" w:hanging="220"/>
    </w:pPr>
  </w:style>
  <w:style w:type="character" w:styleId="CommentReference">
    <w:name w:val="annotation reference"/>
    <w:basedOn w:val="DefaultParagraphFont"/>
    <w:uiPriority w:val="99"/>
    <w:semiHidden/>
    <w:unhideWhenUsed/>
    <w:rsid w:val="00E038F3"/>
    <w:rPr>
      <w:sz w:val="16"/>
      <w:szCs w:val="16"/>
    </w:rPr>
  </w:style>
  <w:style w:type="paragraph" w:styleId="CommentText">
    <w:name w:val="annotation text"/>
    <w:basedOn w:val="Normal"/>
    <w:link w:val="CommentTextChar"/>
    <w:uiPriority w:val="99"/>
    <w:unhideWhenUsed/>
    <w:rsid w:val="00E038F3"/>
    <w:pPr>
      <w:spacing w:line="240" w:lineRule="auto"/>
    </w:pPr>
    <w:rPr>
      <w:sz w:val="20"/>
      <w:szCs w:val="20"/>
    </w:rPr>
  </w:style>
  <w:style w:type="character" w:customStyle="1" w:styleId="CommentTextChar">
    <w:name w:val="Comment Text Char"/>
    <w:basedOn w:val="DefaultParagraphFont"/>
    <w:link w:val="CommentText"/>
    <w:uiPriority w:val="99"/>
    <w:rsid w:val="00E038F3"/>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038F3"/>
    <w:rPr>
      <w:b/>
      <w:bCs/>
    </w:rPr>
  </w:style>
  <w:style w:type="character" w:customStyle="1" w:styleId="CommentSubjectChar">
    <w:name w:val="Comment Subject Char"/>
    <w:basedOn w:val="CommentTextChar"/>
    <w:link w:val="CommentSubject"/>
    <w:uiPriority w:val="99"/>
    <w:semiHidden/>
    <w:rsid w:val="00E038F3"/>
    <w:rPr>
      <w:rFonts w:ascii="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9520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customXml" Target="ink/ink3.xml"/><Relationship Id="rId26" Type="http://schemas.openxmlformats.org/officeDocument/2006/relationships/customXml" Target="ink/ink7.xml"/><Relationship Id="rId39" Type="http://schemas.openxmlformats.org/officeDocument/2006/relationships/theme" Target="theme/theme1.xml"/><Relationship Id="rId21" Type="http://schemas.openxmlformats.org/officeDocument/2006/relationships/image" Target="media/image6.png"/><Relationship Id="rId34" Type="http://schemas.openxmlformats.org/officeDocument/2006/relationships/image" Target="media/image14.png"/><Relationship Id="rId7" Type="http://schemas.openxmlformats.org/officeDocument/2006/relationships/header" Target="header1.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3.png"/><Relationship Id="rId38" Type="http://schemas.microsoft.com/office/2011/relationships/people" Target="people.xml"/><Relationship Id="rId2" Type="http://schemas.openxmlformats.org/officeDocument/2006/relationships/styles" Target="styles.xml"/><Relationship Id="rId16" Type="http://schemas.openxmlformats.org/officeDocument/2006/relationships/customXml" Target="ink/ink2.xml"/><Relationship Id="rId20" Type="http://schemas.openxmlformats.org/officeDocument/2006/relationships/customXml" Target="ink/ink4.xm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endnotes" Target="endnotes.xml"/><Relationship Id="rId11" Type="http://schemas.microsoft.com/office/2018/08/relationships/commentsExtensible" Target="commentsExtensible.xml"/><Relationship Id="rId24" Type="http://schemas.openxmlformats.org/officeDocument/2006/relationships/customXml" Target="ink/ink6.xml"/><Relationship Id="rId32" Type="http://schemas.openxmlformats.org/officeDocument/2006/relationships/image" Target="media/image12.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customXml" Target="ink/ink8.xml"/><Relationship Id="rId36" Type="http://schemas.openxmlformats.org/officeDocument/2006/relationships/image" Target="media/image16.png"/><Relationship Id="rId10" Type="http://schemas.microsoft.com/office/2016/09/relationships/commentsIds" Target="commentsIds.xml"/><Relationship Id="rId19" Type="http://schemas.openxmlformats.org/officeDocument/2006/relationships/image" Target="media/image5.png"/><Relationship Id="rId31" Type="http://schemas.openxmlformats.org/officeDocument/2006/relationships/hyperlink" Target="https://www.shadertoy.com/view/WdyGzy" TargetMode="Externa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customXml" Target="ink/ink1.xml"/><Relationship Id="rId22" Type="http://schemas.openxmlformats.org/officeDocument/2006/relationships/customXml" Target="ink/ink5.xml"/><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image" Target="media/image15.png"/><Relationship Id="rId8" Type="http://schemas.openxmlformats.org/officeDocument/2006/relationships/comments" Target="comments.xml"/><Relationship Id="rId3" Type="http://schemas.openxmlformats.org/officeDocument/2006/relationships/settings" Target="setting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5T07:27:47.863"/>
    </inkml:context>
    <inkml:brush xml:id="br0">
      <inkml:brushProperty name="width" value="0.35" units="cm"/>
      <inkml:brushProperty name="height" value="0.35" units="cm"/>
      <inkml:brushProperty name="color" value="#FFFFFF"/>
      <inkml:brushProperty name="ignorePressure" value="1"/>
    </inkml:brush>
  </inkml:definitions>
  <inkml:trace contextRef="#ctx0" brushRef="#br0">11 43,'0'0,"-1"0,1 0,0 0,-1 0,1 0,0 0,-1 0,1 0,0 0,-1 0,1 0,0 0,0 0,-1 0,1 0,0 0,-1 0,1 0,0 0,-1 0,1-1,0 1,0 0,-1 0,1 0,0-1,0 1,-1 0,1 0,0-1,0 1,0 0,-1 0,1-1,0 1,0 0,0-1,0 1,0 0,0-1,-1 1,1 0,0 0,0-1,0 1,0 0,0-1,0 1,1 0,-1-1,0 1,0 0,0-1,0 1,0 0,0-1,0 1,1 0,-1 0,0-1,0 1,0 0,1 0,-1-1,0 1,0 0,1 0,-1 0,1-1,19-15,4 12,-1 0,1 2,0 0,-1 2,38 4,12-1,-54-4,0 1,0 1,0 1,0 1,0 0,-1 2,19 6,-27-8,0-1,-1 0,1 0,0-1,0 0,16-2,36 6,-47-2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5T07:27:40.592"/>
    </inkml:context>
    <inkml:brush xml:id="br0">
      <inkml:brushProperty name="width" value="0.35" units="cm"/>
      <inkml:brushProperty name="height" value="0.35" units="cm"/>
      <inkml:brushProperty name="color" value="#FFFFFF"/>
      <inkml:brushProperty name="ignorePressure" value="1"/>
    </inkml:brush>
  </inkml:definitions>
  <inkml:trace contextRef="#ctx0" brushRef="#br0">99 38,'-20'1,"15"0,0-1,1 1,-1-1,0 0,0 0,1-1,-1 1,0-1,1 0,-1 0,1-1,-1 1,-8-5,13 6,0 0,0-1,-1 1,1 0,0 0,-1-1,1 1,0 0,0 0,-1-1,1 1,0 0,0-1,0 1,-1 0,1-1,0 1,0 0,0-1,0 1,0 0,0-1,0 1,0-1,0 1,0 0,0-1,0 1,0 0,0-1,0 1,0-1,0 1,0 0,0-1,1 1,-1 0,0-1,1 1,16-8,22 3,497 3,-254 5,-162-5,127 4,-183 6,-38-4,45 2,-35-8,1 3,-1 0,1 3,-1 1,39 10,-72-14,17 6,0-1,1-1,-1-1,1-1,21 0,-26-3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5T07:23:20.899"/>
    </inkml:context>
    <inkml:brush xml:id="br0">
      <inkml:brushProperty name="width" value="0.35" units="cm"/>
      <inkml:brushProperty name="height" value="0.35" units="cm"/>
      <inkml:brushProperty name="color" value="#FFFFFF"/>
      <inkml:brushProperty name="ignorePressure" value="1"/>
    </inkml:brush>
  </inkml:definitions>
  <inkml:trace contextRef="#ctx0" brushRef="#br0">0 688,'469'14,"-339"-1,40 1,1300-15,-1089 15,47-1,-331-12,93-3,-112-11,-61 9,1 0,0 1,21 0,-36 3,1 0,0 0,0-1,0 1,-1-1,1 0,0 0,-1-1,1 1,0-1,3-2,-6 3,0 0,0 1,0-1,0 0,0 0,-1 0,1 0,0-1,-1 1,1 0,-1 0,1 0,-1 0,0-1,1 1,-1 0,0 0,0-1,0 1,0 0,0 0,0-1,0 1,0 0,-1 0,1 0,0-1,-1 1,1 0,-1 0,1 0,-1 0,0 0,1 0,-1 0,0 0,0 0,0 0,-1-2,-6-4,0 0,-1 1,0 0,0 0,0 1,0 0,-1 0,0 1,0 1,0-1,-12-1,-30-13,-110-55,-72-29,152 77,-2 3,-93-11,-18-4,151 27,-228-63,241 64,1 2,-1 1,0 2,0 1,0 1,0 2,-48 5,61-2,1 0,0 2,0 0,0 1,-21 10,-2 0,36-14,0 0,0 1,1-1,-1 1,1-1,-1 1,1 0,-5 6,6-6,-1 0,0 0,0 0,0 0,0-1,-1 1,1-1,-1 0,1 0,-1 0,-5 2,-14 0,0-1,1-2,-1 0,-45-4,1 1,-38 0,-108 4,90 19,99-16,-26 15,43-16,-1 0,1-1,-1 0,1 0,-10 1,-93 9,0-4,-115-6,175-3,47 0,-1 1,1-1,0 0,-1-1,1 1,-1-1,1 0,-1 1,1-1,0-1,0 1,0 0,-1-1,1 0,0 1,-3-4,4 2,0 0,0 0,0 0,1 0,-1 0,1-1,0 1,0-1,0 1,0 0,1-1,-1 1,1-1,0 1,1-8,-1 9,0 0,0 0,-1 1,1-1,0 0,-1 0,1 0,-1 0,0 0,0 1,1-1,-1 0,0 0,-1 1,1-1,0 1,0-1,-1 1,1 0,-1-1,1 1,-1 0,1 0,-1 0,0 0,1 0,-1 0,0 1,0-1,0 1,0-1,0 1,0 0,-2-1,-10 0,-1 0,0 1,-27 3,4 0,36-3,1 0,-1 0,0 0,0 0,1 0,-1 0,0 1,1-1,-1 0,0 1,1-1,-1 1,1 0,-1 0,1 0,-1-1,1 1,-1 0,1 1,0-1,-1 0,1 0,0 1,0-1,0 0,0 1,0-1,1 1,-1-1,0 1,1 0,-1-1,1 1,-1 0,1-1,0 1,0 0,0-1,0 1,0 0,0 0,0-1,0 1,1 0,-1-1,1 1,-1 0,1-1,0 1,-1-1,1 1,0-1,2 3,-1-2,0 0,0 0,1-1,-1 1,1-1,-1 1,1-1,-1 0,1 0,0 0,-1 0,1 0,0-1,0 1,0-1,5 0,55-2,-39 1,151-4,276-5,85-3,-351 15,213-4,-211-25,-99 17,100-25,-119 20,1 2,-1 4,75-1,13-4,-127 15,-8 0,-1-2,24-2,-38 2,0-1,0 1,0-2,0 1,0-1,0 0,-1 0,0 0,1-1,5-5,-3 3,0 1,0 0,1 0,-1 1,21-6,-19 7,0-1,-1 0,1-1,18-11,11-6,-32 18,0 0,0 0,0-1,12-10,-21 16,0-1,0 1,-1-1,1 0,0 1,0-1,0 0,0 0,0 0,0 0,0 0,0 0,0 0,0 0,0 0,-1 0,1-1,0 1,0 0,0-1,0 1,0-1,0 1,1-1,-1 0,0 1,0-1,0 0,0 0,1 1,-1-1,0 0,1 0,-1 0,1 0,-1 0,1 0,-1 0,1 0,-1 0,1 0,0 0,0 0,0 0,0 0,0 0,0-1,0 1,0 0,0 0,0 0,0 0,1 0,-1 0,0 0,1 0,-1 0,1 0,-1 0,1 0,0 0,-1 0,1 0,1 0,-41 25,-27 13,47-32,-1 0,1-1,-1-1,0-1,1 0,-1-2,-29-2,-5 1,43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5T07:23:09.748"/>
    </inkml:context>
    <inkml:brush xml:id="br0">
      <inkml:brushProperty name="width" value="0.35" units="cm"/>
      <inkml:brushProperty name="height" value="0.35" units="cm"/>
      <inkml:brushProperty name="color" value="#FFFFFF"/>
      <inkml:brushProperty name="ignorePressure" value="1"/>
    </inkml:brush>
  </inkml:definitions>
  <inkml:trace contextRef="#ctx0" brushRef="#br0">473 1,'-36'39,"29"-30,0 0,0-1,-1 0,0 0,-1-1,0 0,0 0,-14 7,14-11,0-1,0-1,0 1,0-1,0-1,0 0,-15-2,12 2,1-1,-1 1,1 1,-17 2,16-1,1-1,0 0,-1-1,-11-1,17 0,0 1,0-1,0 1,0 0,-1 0,1 1,0-1,0 1,0 1,0-1,0 1,1 0,-1 1,0-1,1 1,0 0,-7 5,11-8,1 1,-1-1,1 0,-1 1,1-1,-1 1,1-1,0 1,-1-1,1 1,-1-1,1 1,0-1,0 1,-1 0,1-1,0 1,0 0,0-1,0 1,-1-1,1 1,0 0,0-1,0 1,1 0,-1-1,0 1,0 0,0-1,0 1,1 0,20 9,38-8,-55-2,69-1,146-9,-165 5,80 5,-55 2,-68-2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5T07:23:05.009"/>
    </inkml:context>
    <inkml:brush xml:id="br0">
      <inkml:brushProperty name="width" value="0.35" units="cm"/>
      <inkml:brushProperty name="height" value="0.35" units="cm"/>
      <inkml:brushProperty name="color" value="#FFFFFF"/>
      <inkml:brushProperty name="ignorePressure" value="1"/>
    </inkml:brush>
  </inkml:definitions>
  <inkml:trace contextRef="#ctx0" brushRef="#br0">1 0,'3'5,"0"-1,1 1,0-1,0 0,0 0,0-1,8 5,-10-6,12 7,18 15,-31-23,0-1,-1 1,1 0,-1 0,1 0,-1 0,1 0,-1 0,1 0,-1 0,0 0,0 0,1 0,-1 0,0 0,0 0,0 0,0 0,0 0,0 0,-1 0,1 0,0 0,0 0,-1 0,1 0,-1 0,1 0,-1-1,1 1,-1 0,1 0,-2 1,-3-5,4-3</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5T07:23:01.975"/>
    </inkml:context>
    <inkml:brush xml:id="br0">
      <inkml:brushProperty name="width" value="0.35" units="cm"/>
      <inkml:brushProperty name="height" value="0.35" units="cm"/>
      <inkml:brushProperty name="color" value="#FFFFFF"/>
      <inkml:brushProperty name="ignorePressure" value="1"/>
    </inkml:brush>
  </inkml:definitions>
  <inkml:trace contextRef="#ctx0" brushRef="#br0">1 45,'28'10,"191"71,-24-1,61 30,-158-67,1-4,137 33,-131-41,-64-21,0-1,0-2,48 2,126-5,24 1,-160 1,87 10,22 10,28 5,-109-6,-59-12,80 9,-148-31,-1 0,-37-11,-199-53,-287-124,282 97,132 50,6 1,-212-53,388 111,62 13,382 145,-113-34,-229-86,330 112,-347-111,-59-23,-2 4,109 57,-183-85,0 0,0 0,1 0,-1 0,0 0,1-1,-1 1,1-1,-1 1,0-1,1 0,-1 0,5-1,-7 1,1 0,-1 0,0 0,0 0,1 0,-1 0,0 0,1 0,-1 0,0-1,0 1,0 0,1 0,-1 0,0-1,0 1,1 0,-1 0,0 0,0-1,0 1,0 0,0 0,1-1,-1 1,0 0,0 0,0-1,0 1,0 0,0-1,0 1,0 0,0 0,0-1,0 0,-14-16,-19-6,-41-24,48 32,0-1,1-1,-41-37,-77-103,-23-22,137 152,-1 2,-1 1,0 1,-45-24,75 47,-27-17,25 9,19 6,-4 3,1 1,-1 1,1 0,-1 1,0 0,0 1,-1 0,14 8,88 61,-88-56,45 29,-29-21,-2 2,47 42,-83-68,-1 1,0-1,0 0,0 1,0 0,0-1,0 1,-1 0,1 0,-1 0,0 0,0 0,0 1,0-1,-1 0,1 0,-1 0,0 1,0-1,-1 6,1-7,-1 0,0 0,0 1,0-1,0 0,0 0,0 0,-1 0,1 0,-1 0,1-1,-1 1,0 0,1-1,-1 1,0-1,0 0,0 0,0 0,-1 0,1 0,0 0,0 0,-1 0,1-1,0 0,-1 1,-3-1,-24 2,1-2,-1-1,0-1,1-2,-30-7,-144-45,183 50,-385-148,-10-3,277 109,81 26,0 3,-93-18,115 33,-1 2,1 2,-50 5,83-5,1 0,-1 1,1 0,-1-1,1 1,-1 0,1 0,0 0,-1 0,1 0,0 0,0 0,-1 0,1 1,0-1,0 0,0 1,1-1,-1 0,0 1,0-1,1 1,-1 0,1-1,0 1,-1-1,1 1,0 0,0-1,0 4,2 63,-1-44,0-4,1 1,0-1,2 0,0 0,1-1,8 21,-8-16,-1 0,-1 1,-1 0,-1-1,-2 1,-4 38,4-61,1-1,0 1,-1 0,1-1,-1 1,0-1,1 0,-1 1,0-1,0 1,0-1,0 0,0 0,0 0,0 1,-1-1,1 0,0 0,0-1,-1 1,1 0,-1 0,-1 0,1 0,0 0,0-1,1 1,-1 0,1 0,-1 0,1 0,-1 1,1-1,0 0,-1 1,1-1,0 1,0-1,0 1,0-1,0 1,1 0,-1-1,0 1,1 0,-1 0,0 3,0 6,2-9,-1 0,0 0,0 0,0 0,-1 0,1 0,0 0,-1 0,0 0,1 0,-1-1,0 1,0 0,0 0,0-1,0 1,0-1,0 1,-1-1,1 1,0-1,-4 3,66-7,28-6,-1 3,1 4,112 13,-169-9,178 21,147 59,-321-72,52 20,-68-21,1-1,0-1,1-1,0 0,0-2,0-1,29 1,-39-4,0 0,0 1,1 0,-1 1,0 0,0 1,0 0,-1 1,12 6,-22-10,-1 0,0 0,0 0,0 0,0 0,1 0,-1 0,0 0,0 0,0 0,0 0,0 0,1 0,-1 0,0 0,0 0,0 1,0-1,0 0,0 0,1 0,-1 0,0 0,0 0,0 1,0-1,0 0,0 0,0 0,0 0,0 0,0 1,0-1,0 0,0 0,0 0,0 0,0 1,0-1,0 0,0 0,0 0,0 0,0 1,0-1,0 0,0 0,0 0,0 0,0 0,0 1,-1-1,1 0,-12 2,-16-4,-61-16,40 10,-90-29,64 15,-1 4,-1 3,-115-7,128 15,-14 0,0 4,-107 8,163 2,20-4,15 0,432 0,-226-6,-203 3,1 0,0 2,0 0,0 0,-1 2,0 0,0 1,23 10,-11-4,-1 2,-1 1,0 2,-1 0,33 28,-25-12,-27-25,1 1,0-1,1-1,0 1,0-1,0 0,0-1,1 0,0-1,0 0,10 4,-16-7,0 0,-1 1,1-1,0 1,-1 0,1 0,-1 0,0 0,0 0,1 0,-1 1,-1-1,1 1,0-1,-1 1,1 0,-1 0,0-1,0 1,0 0,0 0,0 0,0 5,0-3,0 0,1-1,-1 1,1 0,0-1,0 0,1 1,0-1,-1 0,6 5,-5-6,1-1,0 0,0 0,0 0,0 0,0 0,0-1,1 1,7 0,-10-2,0 0,0 0,1 0,-1 1,0-1,0 1,0-1,0 1,0 0,0 0,0 0,0 0,0 0,0 0,0 0,-1 1,1-1,0 1,-1-1,1 1,-1 0,0 0,0-1,1 1,-1 0,0 0,0 0,-1 0,1 0,0 0,-1 1,1-1,-1 0,0 3,1 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5T07:21:55.066"/>
    </inkml:context>
    <inkml:brush xml:id="br0">
      <inkml:brushProperty name="width" value="0.35" units="cm"/>
      <inkml:brushProperty name="height" value="0.35" units="cm"/>
      <inkml:brushProperty name="color" value="#FFFFFF"/>
      <inkml:brushProperty name="ignorePressure" value="1"/>
    </inkml:brush>
  </inkml:definitions>
  <inkml:trace contextRef="#ctx0" brushRef="#br0">1 385,'14'14,"0"1,-1 0,-1 1,0 0,-1 1,-1 1,-1-1,0 1,7 22,-15-38,4 15,1 0,2 0,-1-1,2 0,12 17,-20-31,1 1,0 0,0-1,0 0,1 0,-1 1,1-1,-1 0,1-1,-1 1,1 0,0-1,0 0,0 0,0 0,0 0,0 0,0 0,0-1,0 1,1-1,-1 0,0 0,0 0,0-1,1 1,-1-1,0 1,0-1,0 0,0 0,0-1,0 1,-1 0,1-1,0 0,3-2,-4 2,0 0,0 0,-1 0,1-1,0 1,-1 0,1-1,-1 1,0-1,0 1,0-1,0 0,0 1,0-1,-1 0,1 0,-1 1,0-1,0 0,0 0,0 0,-1 1,1-1,-1 0,1 0,-1 1,0-1,0 0,0 1,-3-4,-2-8,-1 1,0-1,-1 1,-11-13,-1-4,2 0,0-1,2-1,-13-37,26 63,-3-8,1 5,13 17,23 25,1-1,40 28,28 29,101 126,-200-214,0 1,0-1,0 1,1-1,-1 1,0-1,1 0,-1 0,1 1,0-1,-1 0,1-1,0 1,-1 0,1 0,4 0,-5-2,0 0,0-1,0 1,0 0,0-1,0 1,0-1,0 1,-1-1,1 0,0 1,-1-1,0 0,1 1,-1-1,0 0,0 0,0 1,0-1,0-2,0-9,0 0,-1 0,0 1,0-1,-2 0,0 1,0-1,-10-22,-7-8,-27-46,0 3,22 36,-20-48,52 113,1-1,1 0,0-1,1 0,19 20,20 25,-9-2,2-2,3-2,2-2,80 66,-121-111,-1-1,1 0,0 0,0 0,1-1,-1 0,1 0,0 0,-1-1,1 0,0-1,0 1,0-1,0-1,1 1,-1-1,13-1,138 2,68-4,-224 3,-1 0,1 0,-1-1,0 1,1 0,-1-1,0 1,1-1,-1 1,0-1,0 0,1 0,-1 0,0 1,0-1,0 0,0 0,0 0,0-1,0 1,-1 0,1 0,0 0,-1-1,1 1,-1 0,1-1,-1 1,1 0,-1-1,0 1,0-1,0 1,0 0,0-1,0 1,0-1,0 1,0 0,-1-1,1 1,-1 0,1-1,-2-1,1-2,-1 0,0 0,0 0,-1 0,1 0,-1 1,0 0,0-1,-1 1,1 0,-5-4,-53-27,47 28,0 0,1-1,-23-18,31 21,-32-29,-1 2,-1 2,-2 1,-52-28,67 43,-40-30,30 18,90 42,339 184,-274-148,49 26,-151-68,-9-5,0 0,0 0,1-1,0 0,0 0,0-1,0 0,0-1,1 0,-1 0,1-1,18 0,146-1,41-2,-199 0,0-1,0 0,24-9,-27 7,0 1,1 1,0 0,-1 1,21-2,-8 5,-1-2,1-1,-1-1,35-9,131-31,-49 15,-96 24,-1 2,51 4,53-1,-127-4,0-2,37-11,-30 8,24-15,-46 19,-1 1,0-1,1 2,0-1,-1 1,1 0,0 0,0 1,0 0,9-1,-45-9,-30-3,-18 12,50 2,-1-1,1-1,-36-8,-11-3,0 4,-1 3,-141 7,88 1,-718-1,844-1,0 0,1 0,-1 0,0 0,0 0,0 0,1-1,-1 1,0-1,1 1,-1-1,0 1,1-1,-1 0,0 0,1 0,-1 0,1 0,0 0,-1 0,1-1,0 1,0 0,0-1,0 1,0-1,0 1,0-1,0 0,0 1,1-1,-1 0,1 1,-1-1,1 0,0 0,0-2,-7-17,7 19,-1 1,0 0,0 0,0 0,0-1,0 1,0 0,-1 0,1 0,0 1,0-1,-1 0,1 0,0 1,-1-1,1 1,-1-1,1 1,-3-1,-39-3,9 6,29-1,11 0,15-2,-1-2,1 0,-1-2,0 0,0-1,20-9,55-16,710-114,-207 44,-494 86,0 5,181 6,-178 4,-92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25T07:21:41.814"/>
    </inkml:context>
    <inkml:brush xml:id="br0">
      <inkml:brushProperty name="width" value="0.35" units="cm"/>
      <inkml:brushProperty name="height" value="0.35" units="cm"/>
      <inkml:brushProperty name="color" value="#FFFFFF"/>
      <inkml:brushProperty name="ignorePressure" value="1"/>
    </inkml:brush>
  </inkml:definitions>
  <inkml:trace contextRef="#ctx0" brushRef="#br0">0 0,'742'0,"-730"1,0 0,-1 1,1 1,-1 0,17 6,-20-6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9AEDF4-2781-4C61-82C6-4A7EBDDF84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Pages>
  <Words>3293</Words>
  <Characters>18771</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Interesting applications of the GPU</vt:lpstr>
    </vt:vector>
  </TitlesOfParts>
  <Company/>
  <LinksUpToDate>false</LinksUpToDate>
  <CharactersWithSpaces>22020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Interesting applications of the GPU</dc:title>
  <dc:subject/>
  <dc:creator>Josh Martinez</dc:creator>
  <cp:keywords/>
  <dc:description/>
  <cp:lastModifiedBy>Jacob Blazina</cp:lastModifiedBy>
  <cp:revision>2</cp:revision>
  <dcterms:created xsi:type="dcterms:W3CDTF">2021-05-28T06:12:00Z</dcterms:created>
  <dcterms:modified xsi:type="dcterms:W3CDTF">2021-05-28T06:12:00Z</dcterms:modified>
</cp:coreProperties>
</file>